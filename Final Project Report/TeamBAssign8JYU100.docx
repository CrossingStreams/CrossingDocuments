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40A97" w:rsidRDefault="00040A97"/>
    <w:p w:rsidR="00040A97" w:rsidRDefault="00040A97">
      <w:pPr>
        <w:widowControl w:val="0"/>
        <w:spacing w:before="200"/>
      </w:pPr>
    </w:p>
    <w:p w:rsidR="00040A97" w:rsidRDefault="00040A97">
      <w:pPr>
        <w:widowControl w:val="0"/>
        <w:spacing w:before="200"/>
      </w:pPr>
    </w:p>
    <w:p w:rsidR="00040A97" w:rsidRDefault="00040A97">
      <w:pPr>
        <w:widowControl w:val="0"/>
        <w:spacing w:before="200"/>
      </w:pPr>
    </w:p>
    <w:p w:rsidR="00040A97" w:rsidRDefault="00040A97">
      <w:pPr>
        <w:widowControl w:val="0"/>
        <w:spacing w:before="200"/>
      </w:pPr>
    </w:p>
    <w:p w:rsidR="00040A97" w:rsidRDefault="002E5E0F">
      <w:pPr>
        <w:widowControl w:val="0"/>
        <w:spacing w:before="200"/>
      </w:pPr>
      <w:r>
        <w:rPr>
          <w:noProof/>
        </w:rPr>
        <w:drawing>
          <wp:inline distT="114300" distB="114300" distL="114300" distR="114300" wp14:anchorId="3F0237F6" wp14:editId="5329BB1F">
            <wp:extent cx="5619750" cy="3095625"/>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
                    <a:srcRect/>
                    <a:stretch>
                      <a:fillRect/>
                    </a:stretch>
                  </pic:blipFill>
                  <pic:spPr>
                    <a:xfrm>
                      <a:off x="0" y="0"/>
                      <a:ext cx="5619750" cy="3095625"/>
                    </a:xfrm>
                    <a:prstGeom prst="rect">
                      <a:avLst/>
                    </a:prstGeom>
                    <a:ln/>
                  </pic:spPr>
                </pic:pic>
              </a:graphicData>
            </a:graphic>
          </wp:inline>
        </w:drawing>
      </w:r>
    </w:p>
    <w:p w:rsidR="00040A97" w:rsidRDefault="002E5E0F">
      <w:pPr>
        <w:pStyle w:val="Title"/>
        <w:keepNext w:val="0"/>
        <w:keepLines w:val="0"/>
        <w:widowControl w:val="0"/>
        <w:spacing w:before="200" w:after="0"/>
        <w:contextualSpacing w:val="0"/>
      </w:pPr>
      <w:bookmarkStart w:id="0" w:name="_t407xxhvh3jg" w:colFirst="0" w:colLast="0"/>
      <w:bookmarkEnd w:id="0"/>
      <w:r>
        <w:rPr>
          <w:rFonts w:ascii="Times New Roman" w:eastAsia="Times New Roman" w:hAnsi="Times New Roman" w:cs="Times New Roman"/>
          <w:color w:val="351C75"/>
          <w:sz w:val="96"/>
          <w:szCs w:val="96"/>
        </w:rPr>
        <w:t>Sprint 3 Report</w:t>
      </w:r>
    </w:p>
    <w:p w:rsidR="00040A97" w:rsidRDefault="002E5E0F">
      <w:pPr>
        <w:pStyle w:val="Title"/>
        <w:ind w:left="1110"/>
        <w:contextualSpacing w:val="0"/>
      </w:pPr>
      <w:bookmarkStart w:id="1" w:name="_f5ac1nqf6fef" w:colFirst="0" w:colLast="0"/>
      <w:bookmarkEnd w:id="1"/>
      <w:r>
        <w:rPr>
          <w:rFonts w:ascii="Times New Roman" w:eastAsia="Times New Roman" w:hAnsi="Times New Roman" w:cs="Times New Roman"/>
          <w:i/>
          <w:color w:val="666666"/>
          <w:sz w:val="32"/>
          <w:szCs w:val="32"/>
        </w:rPr>
        <w:t>Team Report</w:t>
      </w:r>
    </w:p>
    <w:p w:rsidR="00040A97" w:rsidRDefault="002E5E0F">
      <w:pPr>
        <w:pStyle w:val="Title"/>
        <w:ind w:left="1110"/>
        <w:contextualSpacing w:val="0"/>
      </w:pPr>
      <w:bookmarkStart w:id="2" w:name="_8pn9t3i72rjs" w:colFirst="0" w:colLast="0"/>
      <w:bookmarkEnd w:id="2"/>
      <w:r>
        <w:rPr>
          <w:rFonts w:ascii="Times New Roman" w:eastAsia="Times New Roman" w:hAnsi="Times New Roman" w:cs="Times New Roman"/>
          <w:i/>
          <w:color w:val="666666"/>
          <w:sz w:val="28"/>
          <w:szCs w:val="28"/>
        </w:rPr>
        <w:t>Group: Team B</w:t>
      </w:r>
    </w:p>
    <w:p w:rsidR="00040A97" w:rsidRDefault="002E5E0F">
      <w:pPr>
        <w:pStyle w:val="Title"/>
        <w:ind w:left="1110"/>
        <w:contextualSpacing w:val="0"/>
      </w:pPr>
      <w:bookmarkStart w:id="3" w:name="_wb0wm87wpf70" w:colFirst="0" w:colLast="0"/>
      <w:bookmarkEnd w:id="3"/>
      <w:r>
        <w:rPr>
          <w:rFonts w:ascii="Times New Roman" w:eastAsia="Times New Roman" w:hAnsi="Times New Roman" w:cs="Times New Roman"/>
          <w:i/>
          <w:color w:val="666666"/>
          <w:sz w:val="28"/>
          <w:szCs w:val="28"/>
        </w:rPr>
        <w:t>Project: Crossing Streams</w:t>
      </w:r>
    </w:p>
    <w:p w:rsidR="00040A97" w:rsidRDefault="002E5E0F">
      <w:pPr>
        <w:pStyle w:val="Title"/>
        <w:ind w:left="1110"/>
        <w:contextualSpacing w:val="0"/>
      </w:pPr>
      <w:bookmarkStart w:id="4" w:name="_xuvx0p6zdlay" w:colFirst="0" w:colLast="0"/>
      <w:bookmarkEnd w:id="4"/>
      <w:r>
        <w:rPr>
          <w:rFonts w:ascii="Times New Roman" w:eastAsia="Times New Roman" w:hAnsi="Times New Roman" w:cs="Times New Roman"/>
          <w:i/>
          <w:color w:val="666666"/>
          <w:sz w:val="28"/>
          <w:szCs w:val="28"/>
        </w:rPr>
        <w:t xml:space="preserve">Course: </w:t>
      </w:r>
      <w:proofErr w:type="spellStart"/>
      <w:r>
        <w:rPr>
          <w:rFonts w:ascii="Times New Roman" w:eastAsia="Times New Roman" w:hAnsi="Times New Roman" w:cs="Times New Roman"/>
          <w:i/>
          <w:color w:val="666666"/>
          <w:sz w:val="28"/>
          <w:szCs w:val="28"/>
        </w:rPr>
        <w:t>Cosc</w:t>
      </w:r>
      <w:proofErr w:type="spellEnd"/>
      <w:r>
        <w:rPr>
          <w:rFonts w:ascii="Times New Roman" w:eastAsia="Times New Roman" w:hAnsi="Times New Roman" w:cs="Times New Roman"/>
          <w:i/>
          <w:color w:val="666666"/>
          <w:sz w:val="28"/>
          <w:szCs w:val="28"/>
        </w:rPr>
        <w:t xml:space="preserve"> 470 - Software Engineering </w:t>
      </w:r>
    </w:p>
    <w:p w:rsidR="00040A97" w:rsidRDefault="002E5E0F">
      <w:pPr>
        <w:pStyle w:val="Title"/>
        <w:ind w:left="1110"/>
        <w:contextualSpacing w:val="0"/>
      </w:pPr>
      <w:bookmarkStart w:id="5" w:name="_o99903xohs2j" w:colFirst="0" w:colLast="0"/>
      <w:bookmarkEnd w:id="5"/>
      <w:r>
        <w:rPr>
          <w:rFonts w:ascii="Times New Roman" w:eastAsia="Times New Roman" w:hAnsi="Times New Roman" w:cs="Times New Roman"/>
          <w:i/>
          <w:color w:val="666666"/>
          <w:sz w:val="28"/>
          <w:szCs w:val="28"/>
        </w:rPr>
        <w:t xml:space="preserve">Report version 1.0 </w:t>
      </w:r>
    </w:p>
    <w:p w:rsidR="00040A97" w:rsidRDefault="002E5E0F">
      <w:pPr>
        <w:pStyle w:val="Title"/>
        <w:ind w:left="1110"/>
        <w:contextualSpacing w:val="0"/>
      </w:pPr>
      <w:bookmarkStart w:id="6" w:name="_k4icgsfundzn" w:colFirst="0" w:colLast="0"/>
      <w:bookmarkEnd w:id="6"/>
      <w:r>
        <w:rPr>
          <w:rFonts w:ascii="Times New Roman" w:eastAsia="Times New Roman" w:hAnsi="Times New Roman" w:cs="Times New Roman"/>
          <w:i/>
          <w:color w:val="666666"/>
          <w:sz w:val="20"/>
          <w:szCs w:val="20"/>
        </w:rPr>
        <w:t>Submitted by: Billy Spelchan for Team B (Nov 30th)</w:t>
      </w:r>
    </w:p>
    <w:p w:rsidR="00040A97" w:rsidRDefault="00040A97">
      <w:pPr>
        <w:spacing w:line="259" w:lineRule="auto"/>
      </w:pPr>
    </w:p>
    <w:p w:rsidR="00040A97" w:rsidRDefault="00040A97">
      <w:pPr>
        <w:spacing w:line="259" w:lineRule="auto"/>
      </w:pPr>
    </w:p>
    <w:p w:rsidR="004F5668" w:rsidRDefault="002E5E0F">
      <w:pPr>
        <w:rPr>
          <w:ins w:id="7" w:author="James" w:date="2016-12-03T20:12:00Z"/>
        </w:rPr>
      </w:pPr>
      <w:r>
        <w:br w:type="page"/>
      </w:r>
      <w:ins w:id="8" w:author="James" w:date="2016-12-03T20:08:00Z">
        <w:r w:rsidR="005814B5">
          <w:lastRenderedPageBreak/>
          <w:t>TOTAL = 100/</w:t>
        </w:r>
        <w:proofErr w:type="gramStart"/>
        <w:r w:rsidR="005814B5">
          <w:t>100 ..</w:t>
        </w:r>
        <w:proofErr w:type="gramEnd"/>
        <w:r w:rsidR="005814B5">
          <w:t xml:space="preserve"> </w:t>
        </w:r>
      </w:ins>
    </w:p>
    <w:p w:rsidR="004F5668" w:rsidRDefault="004F5668">
      <w:pPr>
        <w:rPr>
          <w:ins w:id="9" w:author="James" w:date="2016-12-03T20:12:00Z"/>
        </w:rPr>
      </w:pPr>
    </w:p>
    <w:p w:rsidR="00040A97" w:rsidRDefault="005814B5">
      <w:bookmarkStart w:id="10" w:name="_GoBack"/>
      <w:bookmarkEnd w:id="10"/>
      <w:ins w:id="11" w:author="James" w:date="2016-12-03T20:08:00Z">
        <w:r>
          <w:t xml:space="preserve">Please </w:t>
        </w:r>
      </w:ins>
      <w:ins w:id="12" w:author="James" w:date="2016-12-03T20:09:00Z">
        <w:r>
          <w:t>read</w:t>
        </w:r>
      </w:ins>
      <w:ins w:id="13" w:author="James" w:date="2016-12-03T20:08:00Z">
        <w:r>
          <w:t xml:space="preserve"> my comments.  I think your team is ready for Sprint 4 and be</w:t>
        </w:r>
      </w:ins>
      <w:ins w:id="14" w:author="James" w:date="2016-12-03T20:09:00Z">
        <w:r>
          <w:t xml:space="preserve">yond.  For sprint 4, I would like to see an overall roadmap </w:t>
        </w:r>
      </w:ins>
      <w:ins w:id="15" w:author="James" w:date="2016-12-03T20:10:00Z">
        <w:r>
          <w:t>that</w:t>
        </w:r>
      </w:ins>
      <w:ins w:id="16" w:author="James" w:date="2016-12-03T20:09:00Z">
        <w:r>
          <w:t xml:space="preserve"> </w:t>
        </w:r>
      </w:ins>
      <w:ins w:id="17" w:author="James" w:date="2016-12-03T20:10:00Z">
        <w:r>
          <w:t xml:space="preserve">your team is planning to accomplish for the whole project </w:t>
        </w:r>
      </w:ins>
      <w:ins w:id="18" w:author="James" w:date="2016-12-03T20:12:00Z">
        <w:r w:rsidR="004F5668">
          <w:t>(COSC 471)</w:t>
        </w:r>
      </w:ins>
    </w:p>
    <w:p w:rsidR="00040A97" w:rsidRDefault="00040A97">
      <w:pPr>
        <w:spacing w:line="259" w:lineRule="auto"/>
      </w:pPr>
    </w:p>
    <w:p w:rsidR="00040A97" w:rsidRDefault="00040A97">
      <w:pPr>
        <w:spacing w:line="259" w:lineRule="auto"/>
      </w:pPr>
    </w:p>
    <w:p w:rsidR="00040A97" w:rsidRDefault="002E5E0F">
      <w:pPr>
        <w:tabs>
          <w:tab w:val="right" w:pos="9025"/>
        </w:tabs>
        <w:spacing w:before="80" w:line="240" w:lineRule="auto"/>
      </w:pPr>
      <w:hyperlink w:anchor="_wgets6xsshir">
        <w:r>
          <w:rPr>
            <w:rFonts w:ascii="Times New Roman" w:eastAsia="Times New Roman" w:hAnsi="Times New Roman" w:cs="Times New Roman"/>
            <w:b/>
          </w:rPr>
          <w:t>1. Project Vision</w:t>
        </w:r>
      </w:hyperlink>
      <w:r>
        <w:rPr>
          <w:rFonts w:ascii="Times New Roman" w:eastAsia="Times New Roman" w:hAnsi="Times New Roman" w:cs="Times New Roman"/>
          <w:b/>
        </w:rPr>
        <w:tab/>
      </w:r>
      <w:hyperlink w:anchor="_wgets6xsshir">
        <w:r>
          <w:rPr>
            <w:rFonts w:ascii="Times New Roman" w:eastAsia="Times New Roman" w:hAnsi="Times New Roman" w:cs="Times New Roman"/>
            <w:b/>
          </w:rPr>
          <w:t>3</w:t>
        </w:r>
      </w:hyperlink>
    </w:p>
    <w:p w:rsidR="00040A97" w:rsidRDefault="002E5E0F">
      <w:pPr>
        <w:tabs>
          <w:tab w:val="right" w:pos="9025"/>
        </w:tabs>
        <w:spacing w:before="200" w:line="240" w:lineRule="auto"/>
      </w:pPr>
      <w:hyperlink w:anchor="_hvdyvr22iov9">
        <w:r>
          <w:rPr>
            <w:rFonts w:ascii="Times New Roman" w:eastAsia="Times New Roman" w:hAnsi="Times New Roman" w:cs="Times New Roman"/>
            <w:b/>
          </w:rPr>
          <w:t>2. Problem statements:</w:t>
        </w:r>
      </w:hyperlink>
      <w:r>
        <w:rPr>
          <w:rFonts w:ascii="Times New Roman" w:eastAsia="Times New Roman" w:hAnsi="Times New Roman" w:cs="Times New Roman"/>
          <w:b/>
        </w:rPr>
        <w:tab/>
      </w:r>
      <w:hyperlink w:anchor="_hvdyvr22iov9">
        <w:r>
          <w:rPr>
            <w:rFonts w:ascii="Times New Roman" w:eastAsia="Times New Roman" w:hAnsi="Times New Roman" w:cs="Times New Roman"/>
            <w:b/>
          </w:rPr>
          <w:t>4</w:t>
        </w:r>
      </w:hyperlink>
    </w:p>
    <w:p w:rsidR="00040A97" w:rsidRDefault="002E5E0F">
      <w:pPr>
        <w:tabs>
          <w:tab w:val="right" w:pos="9025"/>
        </w:tabs>
        <w:spacing w:before="60" w:line="240" w:lineRule="auto"/>
        <w:ind w:left="360"/>
      </w:pPr>
      <w:hyperlink w:anchor="_badij81gn1pw">
        <w:r>
          <w:rPr>
            <w:rFonts w:ascii="Times New Roman" w:eastAsia="Times New Roman" w:hAnsi="Times New Roman" w:cs="Times New Roman"/>
          </w:rPr>
          <w:t>2.1 Sprint 1 - Problem statement</w:t>
        </w:r>
      </w:hyperlink>
      <w:r>
        <w:rPr>
          <w:rFonts w:ascii="Times New Roman" w:eastAsia="Times New Roman" w:hAnsi="Times New Roman" w:cs="Times New Roman"/>
        </w:rPr>
        <w:tab/>
      </w:r>
      <w:hyperlink w:anchor="_badij81gn1pw">
        <w:r>
          <w:rPr>
            <w:rFonts w:ascii="Times New Roman" w:eastAsia="Times New Roman" w:hAnsi="Times New Roman" w:cs="Times New Roman"/>
          </w:rPr>
          <w:t>4</w:t>
        </w:r>
      </w:hyperlink>
    </w:p>
    <w:p w:rsidR="00040A97" w:rsidRDefault="002E5E0F">
      <w:pPr>
        <w:tabs>
          <w:tab w:val="right" w:pos="9025"/>
        </w:tabs>
        <w:spacing w:before="60" w:line="240" w:lineRule="auto"/>
        <w:ind w:left="360"/>
      </w:pPr>
      <w:hyperlink w:anchor="_krnlagynzyzl">
        <w:r>
          <w:rPr>
            <w:rFonts w:ascii="Times New Roman" w:eastAsia="Times New Roman" w:hAnsi="Times New Roman" w:cs="Times New Roman"/>
          </w:rPr>
          <w:t>2.2 Sprint 2 - Problem statement</w:t>
        </w:r>
      </w:hyperlink>
      <w:r>
        <w:rPr>
          <w:rFonts w:ascii="Times New Roman" w:eastAsia="Times New Roman" w:hAnsi="Times New Roman" w:cs="Times New Roman"/>
        </w:rPr>
        <w:tab/>
      </w:r>
      <w:hyperlink w:anchor="_krnlagynzyzl">
        <w:r>
          <w:rPr>
            <w:rFonts w:ascii="Times New Roman" w:eastAsia="Times New Roman" w:hAnsi="Times New Roman" w:cs="Times New Roman"/>
          </w:rPr>
          <w:t>4</w:t>
        </w:r>
      </w:hyperlink>
    </w:p>
    <w:p w:rsidR="00040A97" w:rsidRDefault="002E5E0F">
      <w:pPr>
        <w:tabs>
          <w:tab w:val="right" w:pos="9025"/>
        </w:tabs>
        <w:spacing w:before="60" w:line="240" w:lineRule="auto"/>
        <w:ind w:left="360"/>
      </w:pPr>
      <w:hyperlink w:anchor="_47t2ialb9krs">
        <w:r>
          <w:rPr>
            <w:rFonts w:ascii="Times New Roman" w:eastAsia="Times New Roman" w:hAnsi="Times New Roman" w:cs="Times New Roman"/>
          </w:rPr>
          <w:t>2.3 Sprint 3 - Problem statement</w:t>
        </w:r>
      </w:hyperlink>
      <w:r>
        <w:rPr>
          <w:rFonts w:ascii="Times New Roman" w:eastAsia="Times New Roman" w:hAnsi="Times New Roman" w:cs="Times New Roman"/>
        </w:rPr>
        <w:tab/>
      </w:r>
      <w:hyperlink w:anchor="_47t2ialb9krs">
        <w:r>
          <w:rPr>
            <w:rFonts w:ascii="Times New Roman" w:eastAsia="Times New Roman" w:hAnsi="Times New Roman" w:cs="Times New Roman"/>
          </w:rPr>
          <w:t>4</w:t>
        </w:r>
      </w:hyperlink>
    </w:p>
    <w:p w:rsidR="00040A97" w:rsidRDefault="002E5E0F">
      <w:pPr>
        <w:tabs>
          <w:tab w:val="right" w:pos="9025"/>
        </w:tabs>
        <w:spacing w:before="60" w:line="240" w:lineRule="auto"/>
        <w:ind w:left="360"/>
      </w:pPr>
      <w:hyperlink w:anchor="_53a5ecahwfzz">
        <w:r>
          <w:rPr>
            <w:rFonts w:ascii="Times New Roman" w:eastAsia="Times New Roman" w:hAnsi="Times New Roman" w:cs="Times New Roman"/>
          </w:rPr>
          <w:t>2.4 Review and compare your original problem statement</w:t>
        </w:r>
      </w:hyperlink>
      <w:r>
        <w:rPr>
          <w:rFonts w:ascii="Times New Roman" w:eastAsia="Times New Roman" w:hAnsi="Times New Roman" w:cs="Times New Roman"/>
        </w:rPr>
        <w:tab/>
      </w:r>
      <w:hyperlink w:anchor="_53a5ecahwfzz">
        <w:r>
          <w:rPr>
            <w:rFonts w:ascii="Times New Roman" w:eastAsia="Times New Roman" w:hAnsi="Times New Roman" w:cs="Times New Roman"/>
          </w:rPr>
          <w:t>5</w:t>
        </w:r>
      </w:hyperlink>
    </w:p>
    <w:p w:rsidR="00040A97" w:rsidRDefault="002E5E0F">
      <w:pPr>
        <w:tabs>
          <w:tab w:val="right" w:pos="9025"/>
        </w:tabs>
        <w:spacing w:before="200" w:line="240" w:lineRule="auto"/>
      </w:pPr>
      <w:hyperlink w:anchor="_icvtisbanfov">
        <w:r>
          <w:rPr>
            <w:rFonts w:ascii="Times New Roman" w:eastAsia="Times New Roman" w:hAnsi="Times New Roman" w:cs="Times New Roman"/>
            <w:b/>
          </w:rPr>
          <w:t>3. Team Members</w:t>
        </w:r>
      </w:hyperlink>
      <w:r>
        <w:rPr>
          <w:rFonts w:ascii="Times New Roman" w:eastAsia="Times New Roman" w:hAnsi="Times New Roman" w:cs="Times New Roman"/>
          <w:b/>
        </w:rPr>
        <w:tab/>
      </w:r>
      <w:hyperlink w:anchor="_icvtisbanfov">
        <w:r>
          <w:rPr>
            <w:rFonts w:ascii="Times New Roman" w:eastAsia="Times New Roman" w:hAnsi="Times New Roman" w:cs="Times New Roman"/>
            <w:b/>
          </w:rPr>
          <w:t>5</w:t>
        </w:r>
      </w:hyperlink>
    </w:p>
    <w:p w:rsidR="00040A97" w:rsidRDefault="002E5E0F">
      <w:pPr>
        <w:tabs>
          <w:tab w:val="right" w:pos="9025"/>
        </w:tabs>
        <w:spacing w:before="200" w:line="240" w:lineRule="auto"/>
      </w:pPr>
      <w:hyperlink w:anchor="_owr9c7rwnxh">
        <w:r>
          <w:rPr>
            <w:rFonts w:ascii="Times New Roman" w:eastAsia="Times New Roman" w:hAnsi="Times New Roman" w:cs="Times New Roman"/>
            <w:b/>
          </w:rPr>
          <w:t>4. Development Process</w:t>
        </w:r>
      </w:hyperlink>
      <w:r>
        <w:rPr>
          <w:rFonts w:ascii="Times New Roman" w:eastAsia="Times New Roman" w:hAnsi="Times New Roman" w:cs="Times New Roman"/>
          <w:b/>
        </w:rPr>
        <w:tab/>
      </w:r>
      <w:hyperlink w:anchor="_owr9c7rwnxh">
        <w:r>
          <w:rPr>
            <w:rFonts w:ascii="Times New Roman" w:eastAsia="Times New Roman" w:hAnsi="Times New Roman" w:cs="Times New Roman"/>
            <w:b/>
          </w:rPr>
          <w:t>7</w:t>
        </w:r>
      </w:hyperlink>
    </w:p>
    <w:p w:rsidR="00040A97" w:rsidRDefault="002E5E0F">
      <w:pPr>
        <w:tabs>
          <w:tab w:val="right" w:pos="9025"/>
        </w:tabs>
        <w:spacing w:before="60" w:line="240" w:lineRule="auto"/>
        <w:ind w:left="360"/>
      </w:pPr>
      <w:hyperlink w:anchor="_ra0ly15bzv7v">
        <w:r>
          <w:rPr>
            <w:rFonts w:ascii="Times New Roman" w:eastAsia="Times New Roman" w:hAnsi="Times New Roman" w:cs="Times New Roman"/>
          </w:rPr>
          <w:t>4.1 Description of the Agile Scrum process</w:t>
        </w:r>
      </w:hyperlink>
      <w:r>
        <w:rPr>
          <w:rFonts w:ascii="Times New Roman" w:eastAsia="Times New Roman" w:hAnsi="Times New Roman" w:cs="Times New Roman"/>
        </w:rPr>
        <w:tab/>
      </w:r>
      <w:hyperlink w:anchor="_ra0ly15bzv7v">
        <w:r>
          <w:rPr>
            <w:rFonts w:ascii="Times New Roman" w:eastAsia="Times New Roman" w:hAnsi="Times New Roman" w:cs="Times New Roman"/>
          </w:rPr>
          <w:t>7</w:t>
        </w:r>
      </w:hyperlink>
    </w:p>
    <w:p w:rsidR="00040A97" w:rsidRDefault="002E5E0F">
      <w:pPr>
        <w:tabs>
          <w:tab w:val="right" w:pos="9025"/>
        </w:tabs>
        <w:spacing w:before="60" w:line="240" w:lineRule="auto"/>
        <w:ind w:left="720"/>
      </w:pPr>
      <w:hyperlink w:anchor="_4kzhbvbq9nr5">
        <w:r>
          <w:rPr>
            <w:rFonts w:ascii="Times New Roman" w:eastAsia="Times New Roman" w:hAnsi="Times New Roman" w:cs="Times New Roman"/>
          </w:rPr>
          <w:t>4.1.1 Product Backlog</w:t>
        </w:r>
      </w:hyperlink>
      <w:r>
        <w:rPr>
          <w:rFonts w:ascii="Times New Roman" w:eastAsia="Times New Roman" w:hAnsi="Times New Roman" w:cs="Times New Roman"/>
        </w:rPr>
        <w:tab/>
      </w:r>
      <w:hyperlink w:anchor="_4kzhbvbq9nr5">
        <w:r>
          <w:rPr>
            <w:rFonts w:ascii="Times New Roman" w:eastAsia="Times New Roman" w:hAnsi="Times New Roman" w:cs="Times New Roman"/>
          </w:rPr>
          <w:t>7</w:t>
        </w:r>
      </w:hyperlink>
    </w:p>
    <w:p w:rsidR="00040A97" w:rsidRDefault="002E5E0F">
      <w:pPr>
        <w:tabs>
          <w:tab w:val="right" w:pos="9025"/>
        </w:tabs>
        <w:spacing w:before="60" w:line="240" w:lineRule="auto"/>
        <w:ind w:left="720"/>
      </w:pPr>
      <w:hyperlink w:anchor="_2rzuqupifhi5">
        <w:r>
          <w:rPr>
            <w:rFonts w:ascii="Times New Roman" w:eastAsia="Times New Roman" w:hAnsi="Times New Roman" w:cs="Times New Roman"/>
          </w:rPr>
          <w:t>4.1.2 Sprint Planning</w:t>
        </w:r>
      </w:hyperlink>
      <w:r>
        <w:rPr>
          <w:rFonts w:ascii="Times New Roman" w:eastAsia="Times New Roman" w:hAnsi="Times New Roman" w:cs="Times New Roman"/>
        </w:rPr>
        <w:tab/>
      </w:r>
      <w:hyperlink w:anchor="_2rzuqupifhi5">
        <w:r>
          <w:rPr>
            <w:rFonts w:ascii="Times New Roman" w:eastAsia="Times New Roman" w:hAnsi="Times New Roman" w:cs="Times New Roman"/>
          </w:rPr>
          <w:t>7</w:t>
        </w:r>
      </w:hyperlink>
    </w:p>
    <w:p w:rsidR="00040A97" w:rsidRDefault="002E5E0F">
      <w:pPr>
        <w:tabs>
          <w:tab w:val="right" w:pos="9025"/>
        </w:tabs>
        <w:spacing w:before="60" w:line="240" w:lineRule="auto"/>
        <w:ind w:left="720"/>
      </w:pPr>
      <w:hyperlink w:anchor="_8jryhingm53">
        <w:r>
          <w:rPr>
            <w:rFonts w:ascii="Times New Roman" w:eastAsia="Times New Roman" w:hAnsi="Times New Roman" w:cs="Times New Roman"/>
          </w:rPr>
          <w:t>4.1.3 Sprint Backlog</w:t>
        </w:r>
      </w:hyperlink>
      <w:r>
        <w:rPr>
          <w:rFonts w:ascii="Times New Roman" w:eastAsia="Times New Roman" w:hAnsi="Times New Roman" w:cs="Times New Roman"/>
        </w:rPr>
        <w:tab/>
      </w:r>
      <w:hyperlink w:anchor="_8jryhingm53">
        <w:r>
          <w:rPr>
            <w:rFonts w:ascii="Times New Roman" w:eastAsia="Times New Roman" w:hAnsi="Times New Roman" w:cs="Times New Roman"/>
          </w:rPr>
          <w:t>8</w:t>
        </w:r>
      </w:hyperlink>
    </w:p>
    <w:p w:rsidR="00040A97" w:rsidRDefault="002E5E0F">
      <w:pPr>
        <w:tabs>
          <w:tab w:val="right" w:pos="9025"/>
        </w:tabs>
        <w:spacing w:before="60" w:line="240" w:lineRule="auto"/>
        <w:ind w:left="720"/>
      </w:pPr>
      <w:hyperlink w:anchor="_53md7516g76o">
        <w:r>
          <w:rPr>
            <w:rFonts w:ascii="Times New Roman" w:eastAsia="Times New Roman" w:hAnsi="Times New Roman" w:cs="Times New Roman"/>
          </w:rPr>
          <w:t>4.1.4 Sprints</w:t>
        </w:r>
      </w:hyperlink>
      <w:r>
        <w:rPr>
          <w:rFonts w:ascii="Times New Roman" w:eastAsia="Times New Roman" w:hAnsi="Times New Roman" w:cs="Times New Roman"/>
        </w:rPr>
        <w:tab/>
      </w:r>
      <w:hyperlink w:anchor="_53md7516g76o">
        <w:r>
          <w:rPr>
            <w:rFonts w:ascii="Times New Roman" w:eastAsia="Times New Roman" w:hAnsi="Times New Roman" w:cs="Times New Roman"/>
          </w:rPr>
          <w:t>8</w:t>
        </w:r>
      </w:hyperlink>
    </w:p>
    <w:p w:rsidR="00040A97" w:rsidRDefault="002E5E0F">
      <w:pPr>
        <w:tabs>
          <w:tab w:val="right" w:pos="9025"/>
        </w:tabs>
        <w:spacing w:before="60" w:line="240" w:lineRule="auto"/>
        <w:ind w:left="720"/>
      </w:pPr>
      <w:hyperlink w:anchor="_y2jpf6f2h4b1">
        <w:r>
          <w:rPr>
            <w:rFonts w:ascii="Times New Roman" w:eastAsia="Times New Roman" w:hAnsi="Times New Roman" w:cs="Times New Roman"/>
          </w:rPr>
          <w:t>4.1.5 Scrum</w:t>
        </w:r>
      </w:hyperlink>
      <w:r>
        <w:rPr>
          <w:rFonts w:ascii="Times New Roman" w:eastAsia="Times New Roman" w:hAnsi="Times New Roman" w:cs="Times New Roman"/>
        </w:rPr>
        <w:tab/>
      </w:r>
      <w:hyperlink w:anchor="_y2jpf6f2h4b1">
        <w:r>
          <w:rPr>
            <w:rFonts w:ascii="Times New Roman" w:eastAsia="Times New Roman" w:hAnsi="Times New Roman" w:cs="Times New Roman"/>
          </w:rPr>
          <w:t>8</w:t>
        </w:r>
      </w:hyperlink>
    </w:p>
    <w:p w:rsidR="00040A97" w:rsidRDefault="002E5E0F">
      <w:pPr>
        <w:tabs>
          <w:tab w:val="right" w:pos="9025"/>
        </w:tabs>
        <w:spacing w:before="60" w:line="240" w:lineRule="auto"/>
        <w:ind w:left="720"/>
      </w:pPr>
      <w:hyperlink w:anchor="_k4c9dveyx9zu">
        <w:r>
          <w:rPr>
            <w:rFonts w:ascii="Times New Roman" w:eastAsia="Times New Roman" w:hAnsi="Times New Roman" w:cs="Times New Roman"/>
          </w:rPr>
          <w:t>4.1.6 Demos</w:t>
        </w:r>
      </w:hyperlink>
      <w:r>
        <w:rPr>
          <w:rFonts w:ascii="Times New Roman" w:eastAsia="Times New Roman" w:hAnsi="Times New Roman" w:cs="Times New Roman"/>
        </w:rPr>
        <w:tab/>
      </w:r>
      <w:hyperlink w:anchor="_k4c9dveyx9zu">
        <w:r>
          <w:rPr>
            <w:rFonts w:ascii="Times New Roman" w:eastAsia="Times New Roman" w:hAnsi="Times New Roman" w:cs="Times New Roman"/>
          </w:rPr>
          <w:t>8</w:t>
        </w:r>
      </w:hyperlink>
    </w:p>
    <w:p w:rsidR="00040A97" w:rsidRDefault="002E5E0F">
      <w:pPr>
        <w:tabs>
          <w:tab w:val="right" w:pos="9025"/>
        </w:tabs>
        <w:spacing w:before="60" w:line="240" w:lineRule="auto"/>
        <w:ind w:left="360"/>
      </w:pPr>
      <w:hyperlink w:anchor="_grusmv52kxny">
        <w:r>
          <w:rPr>
            <w:rFonts w:ascii="Times New Roman" w:eastAsia="Times New Roman" w:hAnsi="Times New Roman" w:cs="Times New Roman"/>
          </w:rPr>
          <w:t>4.2 Project development and management platform (JIRA)</w:t>
        </w:r>
      </w:hyperlink>
      <w:r>
        <w:rPr>
          <w:rFonts w:ascii="Times New Roman" w:eastAsia="Times New Roman" w:hAnsi="Times New Roman" w:cs="Times New Roman"/>
        </w:rPr>
        <w:tab/>
      </w:r>
      <w:hyperlink w:anchor="_grusmv52kxny">
        <w:r>
          <w:rPr>
            <w:rFonts w:ascii="Times New Roman" w:eastAsia="Times New Roman" w:hAnsi="Times New Roman" w:cs="Times New Roman"/>
          </w:rPr>
          <w:t>8</w:t>
        </w:r>
      </w:hyperlink>
    </w:p>
    <w:p w:rsidR="00040A97" w:rsidRDefault="002E5E0F">
      <w:pPr>
        <w:tabs>
          <w:tab w:val="right" w:pos="9025"/>
        </w:tabs>
        <w:spacing w:before="60" w:line="240" w:lineRule="auto"/>
        <w:ind w:left="360"/>
      </w:pPr>
      <w:hyperlink w:anchor="_3rkalbe6hfej">
        <w:r>
          <w:rPr>
            <w:rFonts w:ascii="Times New Roman" w:eastAsia="Times New Roman" w:hAnsi="Times New Roman" w:cs="Times New Roman"/>
          </w:rPr>
          <w:t>4.3 Preliminary Communication Method</w:t>
        </w:r>
      </w:hyperlink>
      <w:r>
        <w:rPr>
          <w:rFonts w:ascii="Times New Roman" w:eastAsia="Times New Roman" w:hAnsi="Times New Roman" w:cs="Times New Roman"/>
        </w:rPr>
        <w:tab/>
      </w:r>
      <w:hyperlink w:anchor="_3rkalbe6hfej">
        <w:r>
          <w:rPr>
            <w:rFonts w:ascii="Times New Roman" w:eastAsia="Times New Roman" w:hAnsi="Times New Roman" w:cs="Times New Roman"/>
          </w:rPr>
          <w:t>9</w:t>
        </w:r>
      </w:hyperlink>
    </w:p>
    <w:p w:rsidR="00040A97" w:rsidRDefault="002E5E0F">
      <w:pPr>
        <w:tabs>
          <w:tab w:val="right" w:pos="9025"/>
        </w:tabs>
        <w:spacing w:before="200" w:line="240" w:lineRule="auto"/>
      </w:pPr>
      <w:hyperlink w:anchor="_eqt14bp9rfu1">
        <w:r>
          <w:rPr>
            <w:rFonts w:ascii="Times New Roman" w:eastAsia="Times New Roman" w:hAnsi="Times New Roman" w:cs="Times New Roman"/>
            <w:b/>
          </w:rPr>
          <w:t>5. Glossary of terms</w:t>
        </w:r>
      </w:hyperlink>
      <w:r>
        <w:rPr>
          <w:rFonts w:ascii="Times New Roman" w:eastAsia="Times New Roman" w:hAnsi="Times New Roman" w:cs="Times New Roman"/>
          <w:b/>
        </w:rPr>
        <w:tab/>
      </w:r>
      <w:hyperlink w:anchor="_eqt14bp9rfu1">
        <w:r>
          <w:rPr>
            <w:rFonts w:ascii="Times New Roman" w:eastAsia="Times New Roman" w:hAnsi="Times New Roman" w:cs="Times New Roman"/>
            <w:b/>
          </w:rPr>
          <w:t>10</w:t>
        </w:r>
      </w:hyperlink>
    </w:p>
    <w:p w:rsidR="00040A97" w:rsidRDefault="002E5E0F">
      <w:pPr>
        <w:tabs>
          <w:tab w:val="right" w:pos="9025"/>
        </w:tabs>
        <w:spacing w:before="200" w:line="240" w:lineRule="auto"/>
      </w:pPr>
      <w:hyperlink w:anchor="_7avv6mi254jw">
        <w:r>
          <w:rPr>
            <w:rFonts w:ascii="Times New Roman" w:eastAsia="Times New Roman" w:hAnsi="Times New Roman" w:cs="Times New Roman"/>
            <w:b/>
          </w:rPr>
          <w:t>6. Results</w:t>
        </w:r>
      </w:hyperlink>
      <w:r>
        <w:rPr>
          <w:rFonts w:ascii="Times New Roman" w:eastAsia="Times New Roman" w:hAnsi="Times New Roman" w:cs="Times New Roman"/>
          <w:b/>
        </w:rPr>
        <w:tab/>
      </w:r>
      <w:hyperlink w:anchor="_7avv6mi254jw">
        <w:r>
          <w:rPr>
            <w:rFonts w:ascii="Times New Roman" w:eastAsia="Times New Roman" w:hAnsi="Times New Roman" w:cs="Times New Roman"/>
            <w:b/>
          </w:rPr>
          <w:t>12</w:t>
        </w:r>
      </w:hyperlink>
    </w:p>
    <w:p w:rsidR="00040A97" w:rsidRDefault="002E5E0F">
      <w:pPr>
        <w:tabs>
          <w:tab w:val="right" w:pos="9025"/>
        </w:tabs>
        <w:spacing w:before="60" w:line="240" w:lineRule="auto"/>
        <w:ind w:left="360"/>
      </w:pPr>
      <w:hyperlink w:anchor="_moxry83hbb7t">
        <w:r>
          <w:rPr>
            <w:rFonts w:ascii="Times New Roman" w:eastAsia="Times New Roman" w:hAnsi="Times New Roman" w:cs="Times New Roman"/>
          </w:rPr>
          <w:t>6.1 Requirement gathering and specifications:</w:t>
        </w:r>
      </w:hyperlink>
      <w:r>
        <w:rPr>
          <w:rFonts w:ascii="Times New Roman" w:eastAsia="Times New Roman" w:hAnsi="Times New Roman" w:cs="Times New Roman"/>
        </w:rPr>
        <w:tab/>
      </w:r>
      <w:hyperlink w:anchor="_moxry83hbb7t">
        <w:r>
          <w:rPr>
            <w:rFonts w:ascii="Times New Roman" w:eastAsia="Times New Roman" w:hAnsi="Times New Roman" w:cs="Times New Roman"/>
          </w:rPr>
          <w:t>12</w:t>
        </w:r>
      </w:hyperlink>
    </w:p>
    <w:p w:rsidR="00040A97" w:rsidRDefault="002E5E0F">
      <w:pPr>
        <w:tabs>
          <w:tab w:val="right" w:pos="9025"/>
        </w:tabs>
        <w:spacing w:before="60" w:line="240" w:lineRule="auto"/>
        <w:ind w:left="720"/>
      </w:pPr>
      <w:hyperlink w:anchor="_uhqb6gfi8uri">
        <w:r>
          <w:rPr>
            <w:rFonts w:ascii="Times New Roman" w:eastAsia="Times New Roman" w:hAnsi="Times New Roman" w:cs="Times New Roman"/>
          </w:rPr>
          <w:t>6.1.1 Functional requirement / Specification:</w:t>
        </w:r>
      </w:hyperlink>
      <w:r>
        <w:rPr>
          <w:rFonts w:ascii="Times New Roman" w:eastAsia="Times New Roman" w:hAnsi="Times New Roman" w:cs="Times New Roman"/>
        </w:rPr>
        <w:tab/>
      </w:r>
      <w:hyperlink w:anchor="_uhqb6gfi8uri">
        <w:r>
          <w:rPr>
            <w:rFonts w:ascii="Times New Roman" w:eastAsia="Times New Roman" w:hAnsi="Times New Roman" w:cs="Times New Roman"/>
          </w:rPr>
          <w:t>13</w:t>
        </w:r>
      </w:hyperlink>
    </w:p>
    <w:p w:rsidR="00040A97" w:rsidRDefault="002E5E0F">
      <w:pPr>
        <w:tabs>
          <w:tab w:val="right" w:pos="9025"/>
        </w:tabs>
        <w:spacing w:before="60" w:line="240" w:lineRule="auto"/>
        <w:ind w:left="720"/>
      </w:pPr>
      <w:hyperlink w:anchor="_51f59m3agi0u">
        <w:r>
          <w:rPr>
            <w:rFonts w:ascii="Times New Roman" w:eastAsia="Times New Roman" w:hAnsi="Times New Roman" w:cs="Times New Roman"/>
          </w:rPr>
          <w:t>6.1.2 Non Functional requirement / specification</w:t>
        </w:r>
      </w:hyperlink>
      <w:r>
        <w:rPr>
          <w:rFonts w:ascii="Times New Roman" w:eastAsia="Times New Roman" w:hAnsi="Times New Roman" w:cs="Times New Roman"/>
        </w:rPr>
        <w:tab/>
      </w:r>
      <w:hyperlink w:anchor="_51f59m3agi0u">
        <w:r>
          <w:rPr>
            <w:rFonts w:ascii="Times New Roman" w:eastAsia="Times New Roman" w:hAnsi="Times New Roman" w:cs="Times New Roman"/>
          </w:rPr>
          <w:t>15</w:t>
        </w:r>
      </w:hyperlink>
    </w:p>
    <w:p w:rsidR="00040A97" w:rsidRDefault="002E5E0F">
      <w:pPr>
        <w:tabs>
          <w:tab w:val="right" w:pos="9025"/>
        </w:tabs>
        <w:spacing w:before="60" w:line="240" w:lineRule="auto"/>
        <w:ind w:left="1080"/>
      </w:pPr>
      <w:hyperlink w:anchor="_ekcoftw0w0dd">
        <w:proofErr w:type="spellStart"/>
        <w:r>
          <w:rPr>
            <w:rFonts w:ascii="Times New Roman" w:eastAsia="Times New Roman" w:hAnsi="Times New Roman" w:cs="Times New Roman"/>
          </w:rPr>
          <w:t>Datastore</w:t>
        </w:r>
        <w:proofErr w:type="spellEnd"/>
      </w:hyperlink>
      <w:r>
        <w:rPr>
          <w:rFonts w:ascii="Times New Roman" w:eastAsia="Times New Roman" w:hAnsi="Times New Roman" w:cs="Times New Roman"/>
        </w:rPr>
        <w:tab/>
      </w:r>
      <w:hyperlink w:anchor="_ekcoftw0w0dd">
        <w:r>
          <w:rPr>
            <w:rFonts w:ascii="Times New Roman" w:eastAsia="Times New Roman" w:hAnsi="Times New Roman" w:cs="Times New Roman"/>
          </w:rPr>
          <w:t>17</w:t>
        </w:r>
      </w:hyperlink>
    </w:p>
    <w:p w:rsidR="00040A97" w:rsidRDefault="002E5E0F">
      <w:pPr>
        <w:tabs>
          <w:tab w:val="right" w:pos="9025"/>
        </w:tabs>
        <w:spacing w:before="60" w:line="240" w:lineRule="auto"/>
        <w:ind w:left="1080"/>
      </w:pPr>
      <w:hyperlink w:anchor="_ltf8fiq0jge">
        <w:r>
          <w:rPr>
            <w:rFonts w:ascii="Times New Roman" w:eastAsia="Times New Roman" w:hAnsi="Times New Roman" w:cs="Times New Roman"/>
          </w:rPr>
          <w:t>Website</w:t>
        </w:r>
      </w:hyperlink>
      <w:r>
        <w:rPr>
          <w:rFonts w:ascii="Times New Roman" w:eastAsia="Times New Roman" w:hAnsi="Times New Roman" w:cs="Times New Roman"/>
        </w:rPr>
        <w:tab/>
      </w:r>
      <w:hyperlink w:anchor="_ltf8fiq0jge">
        <w:r>
          <w:rPr>
            <w:rFonts w:ascii="Times New Roman" w:eastAsia="Times New Roman" w:hAnsi="Times New Roman" w:cs="Times New Roman"/>
          </w:rPr>
          <w:t>17</w:t>
        </w:r>
      </w:hyperlink>
    </w:p>
    <w:p w:rsidR="00040A97" w:rsidRDefault="002E5E0F">
      <w:pPr>
        <w:tabs>
          <w:tab w:val="right" w:pos="9025"/>
        </w:tabs>
        <w:spacing w:before="60" w:line="240" w:lineRule="auto"/>
        <w:ind w:left="1080"/>
      </w:pPr>
      <w:hyperlink w:anchor="_8lwc5ukaenbg">
        <w:proofErr w:type="spellStart"/>
        <w:r>
          <w:rPr>
            <w:rFonts w:ascii="Times New Roman" w:eastAsia="Times New Roman" w:hAnsi="Times New Roman" w:cs="Times New Roman"/>
          </w:rPr>
          <w:t>Patcher</w:t>
        </w:r>
        <w:proofErr w:type="spellEnd"/>
      </w:hyperlink>
      <w:r>
        <w:rPr>
          <w:rFonts w:ascii="Times New Roman" w:eastAsia="Times New Roman" w:hAnsi="Times New Roman" w:cs="Times New Roman"/>
        </w:rPr>
        <w:tab/>
      </w:r>
      <w:hyperlink w:anchor="_8lwc5ukaenbg">
        <w:r>
          <w:rPr>
            <w:rFonts w:ascii="Times New Roman" w:eastAsia="Times New Roman" w:hAnsi="Times New Roman" w:cs="Times New Roman"/>
          </w:rPr>
          <w:t>18</w:t>
        </w:r>
      </w:hyperlink>
    </w:p>
    <w:p w:rsidR="00040A97" w:rsidRDefault="002E5E0F">
      <w:pPr>
        <w:tabs>
          <w:tab w:val="right" w:pos="9025"/>
        </w:tabs>
        <w:spacing w:before="60" w:line="240" w:lineRule="auto"/>
        <w:ind w:left="1080"/>
      </w:pPr>
      <w:hyperlink w:anchor="_tifkl2rx848t">
        <w:r>
          <w:rPr>
            <w:rFonts w:ascii="Times New Roman" w:eastAsia="Times New Roman" w:hAnsi="Times New Roman" w:cs="Times New Roman"/>
          </w:rPr>
          <w:t>Game Client</w:t>
        </w:r>
      </w:hyperlink>
      <w:r>
        <w:rPr>
          <w:rFonts w:ascii="Times New Roman" w:eastAsia="Times New Roman" w:hAnsi="Times New Roman" w:cs="Times New Roman"/>
        </w:rPr>
        <w:tab/>
      </w:r>
      <w:hyperlink w:anchor="_tifkl2rx848t">
        <w:r>
          <w:rPr>
            <w:rFonts w:ascii="Times New Roman" w:eastAsia="Times New Roman" w:hAnsi="Times New Roman" w:cs="Times New Roman"/>
          </w:rPr>
          <w:t>18</w:t>
        </w:r>
      </w:hyperlink>
    </w:p>
    <w:p w:rsidR="00040A97" w:rsidRDefault="002E5E0F">
      <w:pPr>
        <w:tabs>
          <w:tab w:val="right" w:pos="9025"/>
        </w:tabs>
        <w:spacing w:before="60" w:line="240" w:lineRule="auto"/>
        <w:ind w:left="1080"/>
      </w:pPr>
      <w:hyperlink w:anchor="_5ltxl4z8asru">
        <w:r>
          <w:rPr>
            <w:rFonts w:ascii="Times New Roman" w:eastAsia="Times New Roman" w:hAnsi="Times New Roman" w:cs="Times New Roman"/>
          </w:rPr>
          <w:t>Game Server</w:t>
        </w:r>
      </w:hyperlink>
      <w:r>
        <w:rPr>
          <w:rFonts w:ascii="Times New Roman" w:eastAsia="Times New Roman" w:hAnsi="Times New Roman" w:cs="Times New Roman"/>
        </w:rPr>
        <w:tab/>
      </w:r>
      <w:hyperlink w:anchor="_5ltxl4z8asru">
        <w:r>
          <w:rPr>
            <w:rFonts w:ascii="Times New Roman" w:eastAsia="Times New Roman" w:hAnsi="Times New Roman" w:cs="Times New Roman"/>
          </w:rPr>
          <w:t>19</w:t>
        </w:r>
      </w:hyperlink>
    </w:p>
    <w:p w:rsidR="00040A97" w:rsidRDefault="002E5E0F">
      <w:pPr>
        <w:tabs>
          <w:tab w:val="right" w:pos="9025"/>
        </w:tabs>
        <w:spacing w:before="60" w:line="240" w:lineRule="auto"/>
        <w:ind w:left="720"/>
      </w:pPr>
      <w:hyperlink w:anchor="_8xe4qva5lc0i">
        <w:r>
          <w:rPr>
            <w:rFonts w:ascii="Times New Roman" w:eastAsia="Times New Roman" w:hAnsi="Times New Roman" w:cs="Times New Roman"/>
          </w:rPr>
          <w:t>6.1.3 Specific Requirements</w:t>
        </w:r>
      </w:hyperlink>
      <w:r>
        <w:rPr>
          <w:rFonts w:ascii="Times New Roman" w:eastAsia="Times New Roman" w:hAnsi="Times New Roman" w:cs="Times New Roman"/>
        </w:rPr>
        <w:tab/>
      </w:r>
      <w:hyperlink w:anchor="_8xe4qva5lc0i">
        <w:r>
          <w:rPr>
            <w:rFonts w:ascii="Times New Roman" w:eastAsia="Times New Roman" w:hAnsi="Times New Roman" w:cs="Times New Roman"/>
          </w:rPr>
          <w:t>20</w:t>
        </w:r>
      </w:hyperlink>
    </w:p>
    <w:p w:rsidR="00040A97" w:rsidRDefault="002E5E0F">
      <w:pPr>
        <w:tabs>
          <w:tab w:val="right" w:pos="9025"/>
        </w:tabs>
        <w:spacing w:before="60" w:line="240" w:lineRule="auto"/>
        <w:ind w:left="360"/>
      </w:pPr>
      <w:hyperlink w:anchor="_d81xlv9umwnr">
        <w:r>
          <w:rPr>
            <w:rFonts w:ascii="Times New Roman" w:eastAsia="Times New Roman" w:hAnsi="Times New Roman" w:cs="Times New Roman"/>
          </w:rPr>
          <w:t>6.2 Engineering Execution</w:t>
        </w:r>
      </w:hyperlink>
      <w:r>
        <w:rPr>
          <w:rFonts w:ascii="Times New Roman" w:eastAsia="Times New Roman" w:hAnsi="Times New Roman" w:cs="Times New Roman"/>
        </w:rPr>
        <w:tab/>
      </w:r>
      <w:hyperlink w:anchor="_d81xlv9umwnr">
        <w:r>
          <w:rPr>
            <w:rFonts w:ascii="Times New Roman" w:eastAsia="Times New Roman" w:hAnsi="Times New Roman" w:cs="Times New Roman"/>
          </w:rPr>
          <w:t>21</w:t>
        </w:r>
      </w:hyperlink>
    </w:p>
    <w:p w:rsidR="00040A97" w:rsidRDefault="002E5E0F">
      <w:pPr>
        <w:tabs>
          <w:tab w:val="right" w:pos="9025"/>
        </w:tabs>
        <w:spacing w:before="60" w:line="240" w:lineRule="auto"/>
        <w:ind w:left="720"/>
      </w:pPr>
      <w:hyperlink w:anchor="_nhwp4764789s">
        <w:r>
          <w:rPr>
            <w:rFonts w:ascii="Times New Roman" w:eastAsia="Times New Roman" w:hAnsi="Times New Roman" w:cs="Times New Roman"/>
          </w:rPr>
          <w:t>6.2.1 Team Software Integration Plan (best for continuous integration)</w:t>
        </w:r>
      </w:hyperlink>
      <w:r>
        <w:rPr>
          <w:rFonts w:ascii="Times New Roman" w:eastAsia="Times New Roman" w:hAnsi="Times New Roman" w:cs="Times New Roman"/>
        </w:rPr>
        <w:tab/>
      </w:r>
      <w:hyperlink w:anchor="_nhwp4764789s">
        <w:r>
          <w:rPr>
            <w:rFonts w:ascii="Times New Roman" w:eastAsia="Times New Roman" w:hAnsi="Times New Roman" w:cs="Times New Roman"/>
          </w:rPr>
          <w:t>21</w:t>
        </w:r>
      </w:hyperlink>
    </w:p>
    <w:p w:rsidR="00040A97" w:rsidRDefault="002E5E0F">
      <w:pPr>
        <w:tabs>
          <w:tab w:val="right" w:pos="9025"/>
        </w:tabs>
        <w:spacing w:before="60" w:line="240" w:lineRule="auto"/>
        <w:ind w:left="720"/>
      </w:pPr>
      <w:hyperlink w:anchor="_tuyx2csn1i61">
        <w:r>
          <w:rPr>
            <w:rFonts w:ascii="Times New Roman" w:eastAsia="Times New Roman" w:hAnsi="Times New Roman" w:cs="Times New Roman"/>
          </w:rPr>
          <w:t>6.2.2 Builds (procedure of code integration and building the final product, version control, software change control)</w:t>
        </w:r>
      </w:hyperlink>
      <w:r>
        <w:rPr>
          <w:rFonts w:ascii="Times New Roman" w:eastAsia="Times New Roman" w:hAnsi="Times New Roman" w:cs="Times New Roman"/>
        </w:rPr>
        <w:tab/>
      </w:r>
      <w:hyperlink w:anchor="_tuyx2csn1i61">
        <w:r>
          <w:rPr>
            <w:rFonts w:ascii="Times New Roman" w:eastAsia="Times New Roman" w:hAnsi="Times New Roman" w:cs="Times New Roman"/>
          </w:rPr>
          <w:t>21</w:t>
        </w:r>
      </w:hyperlink>
    </w:p>
    <w:p w:rsidR="00040A97" w:rsidRDefault="002E5E0F">
      <w:pPr>
        <w:tabs>
          <w:tab w:val="right" w:pos="9025"/>
        </w:tabs>
        <w:spacing w:before="60" w:line="240" w:lineRule="auto"/>
        <w:ind w:left="720"/>
      </w:pPr>
      <w:hyperlink w:anchor="_epa58hrb8mt8">
        <w:r>
          <w:rPr>
            <w:rFonts w:ascii="Times New Roman" w:eastAsia="Times New Roman" w:hAnsi="Times New Roman" w:cs="Times New Roman"/>
          </w:rPr>
          <w:t>6.2.3 Installation (procedures, user manual or user guide, source code or repository)</w:t>
        </w:r>
      </w:hyperlink>
      <w:r>
        <w:rPr>
          <w:rFonts w:ascii="Times New Roman" w:eastAsia="Times New Roman" w:hAnsi="Times New Roman" w:cs="Times New Roman"/>
        </w:rPr>
        <w:tab/>
      </w:r>
      <w:hyperlink w:anchor="_epa58hrb8mt8">
        <w:r>
          <w:rPr>
            <w:rFonts w:ascii="Times New Roman" w:eastAsia="Times New Roman" w:hAnsi="Times New Roman" w:cs="Times New Roman"/>
          </w:rPr>
          <w:t>22</w:t>
        </w:r>
      </w:hyperlink>
    </w:p>
    <w:p w:rsidR="00040A97" w:rsidRDefault="002E5E0F">
      <w:pPr>
        <w:tabs>
          <w:tab w:val="right" w:pos="9025"/>
        </w:tabs>
        <w:spacing w:before="60" w:line="240" w:lineRule="auto"/>
        <w:ind w:left="360"/>
      </w:pPr>
      <w:hyperlink w:anchor="_zfen6ckjqcf2">
        <w:r>
          <w:rPr>
            <w:rFonts w:ascii="Times New Roman" w:eastAsia="Times New Roman" w:hAnsi="Times New Roman" w:cs="Times New Roman"/>
          </w:rPr>
          <w:t>6.3 Project development results</w:t>
        </w:r>
      </w:hyperlink>
      <w:r>
        <w:rPr>
          <w:rFonts w:ascii="Times New Roman" w:eastAsia="Times New Roman" w:hAnsi="Times New Roman" w:cs="Times New Roman"/>
        </w:rPr>
        <w:tab/>
      </w:r>
      <w:hyperlink w:anchor="_zfen6ckjqcf2">
        <w:r>
          <w:rPr>
            <w:rFonts w:ascii="Times New Roman" w:eastAsia="Times New Roman" w:hAnsi="Times New Roman" w:cs="Times New Roman"/>
          </w:rPr>
          <w:t>22</w:t>
        </w:r>
      </w:hyperlink>
    </w:p>
    <w:p w:rsidR="00040A97" w:rsidRDefault="002E5E0F">
      <w:pPr>
        <w:tabs>
          <w:tab w:val="right" w:pos="9025"/>
        </w:tabs>
        <w:spacing w:before="60" w:line="240" w:lineRule="auto"/>
        <w:ind w:left="720"/>
      </w:pPr>
      <w:hyperlink w:anchor="_r6a5ht3161ex">
        <w:r>
          <w:rPr>
            <w:rFonts w:ascii="Times New Roman" w:eastAsia="Times New Roman" w:hAnsi="Times New Roman" w:cs="Times New Roman"/>
          </w:rPr>
          <w:t>6.3.1 Sprint planning / roadmap summary</w:t>
        </w:r>
      </w:hyperlink>
      <w:r>
        <w:rPr>
          <w:rFonts w:ascii="Times New Roman" w:eastAsia="Times New Roman" w:hAnsi="Times New Roman" w:cs="Times New Roman"/>
        </w:rPr>
        <w:tab/>
      </w:r>
      <w:hyperlink w:anchor="_r6a5ht3161ex">
        <w:r>
          <w:rPr>
            <w:rFonts w:ascii="Times New Roman" w:eastAsia="Times New Roman" w:hAnsi="Times New Roman" w:cs="Times New Roman"/>
          </w:rPr>
          <w:t>22</w:t>
        </w:r>
      </w:hyperlink>
    </w:p>
    <w:p w:rsidR="00040A97" w:rsidRDefault="002E5E0F">
      <w:pPr>
        <w:tabs>
          <w:tab w:val="right" w:pos="9025"/>
        </w:tabs>
        <w:spacing w:before="60" w:line="240" w:lineRule="auto"/>
        <w:ind w:left="720"/>
      </w:pPr>
      <w:hyperlink w:anchor="_w7lxcy9vwsmv">
        <w:r>
          <w:rPr>
            <w:rFonts w:ascii="Times New Roman" w:eastAsia="Times New Roman" w:hAnsi="Times New Roman" w:cs="Times New Roman"/>
          </w:rPr>
          <w:t>6.3.2 Burn down chart history from Sprint 0 to final</w:t>
        </w:r>
      </w:hyperlink>
      <w:r>
        <w:rPr>
          <w:rFonts w:ascii="Times New Roman" w:eastAsia="Times New Roman" w:hAnsi="Times New Roman" w:cs="Times New Roman"/>
        </w:rPr>
        <w:tab/>
      </w:r>
      <w:hyperlink w:anchor="_w7lxcy9vwsmv">
        <w:r>
          <w:rPr>
            <w:rFonts w:ascii="Times New Roman" w:eastAsia="Times New Roman" w:hAnsi="Times New Roman" w:cs="Times New Roman"/>
          </w:rPr>
          <w:t>23</w:t>
        </w:r>
      </w:hyperlink>
    </w:p>
    <w:p w:rsidR="00040A97" w:rsidRDefault="002E5E0F">
      <w:pPr>
        <w:tabs>
          <w:tab w:val="right" w:pos="9025"/>
        </w:tabs>
        <w:spacing w:before="60" w:line="240" w:lineRule="auto"/>
        <w:ind w:left="720"/>
      </w:pPr>
      <w:hyperlink w:anchor="_xzwimizdi5bl">
        <w:r>
          <w:rPr>
            <w:rFonts w:ascii="Times New Roman" w:eastAsia="Times New Roman" w:hAnsi="Times New Roman" w:cs="Times New Roman"/>
          </w:rPr>
          <w:t>6.3.3 Sprint velocity and hours</w:t>
        </w:r>
      </w:hyperlink>
      <w:r>
        <w:rPr>
          <w:rFonts w:ascii="Times New Roman" w:eastAsia="Times New Roman" w:hAnsi="Times New Roman" w:cs="Times New Roman"/>
        </w:rPr>
        <w:tab/>
      </w:r>
      <w:hyperlink w:anchor="_xzwimizdi5bl">
        <w:r>
          <w:rPr>
            <w:rFonts w:ascii="Times New Roman" w:eastAsia="Times New Roman" w:hAnsi="Times New Roman" w:cs="Times New Roman"/>
          </w:rPr>
          <w:t>27</w:t>
        </w:r>
      </w:hyperlink>
    </w:p>
    <w:p w:rsidR="00040A97" w:rsidRDefault="002E5E0F">
      <w:pPr>
        <w:tabs>
          <w:tab w:val="right" w:pos="9025"/>
        </w:tabs>
        <w:spacing w:before="60" w:line="240" w:lineRule="auto"/>
        <w:ind w:left="720"/>
      </w:pPr>
      <w:hyperlink w:anchor="_afyvvylvwys0">
        <w:r>
          <w:rPr>
            <w:rFonts w:ascii="Times New Roman" w:eastAsia="Times New Roman" w:hAnsi="Times New Roman" w:cs="Times New Roman"/>
          </w:rPr>
          <w:t>6.3.4 Risk Tracking from Sprint 0 to final</w:t>
        </w:r>
      </w:hyperlink>
      <w:r>
        <w:rPr>
          <w:rFonts w:ascii="Times New Roman" w:eastAsia="Times New Roman" w:hAnsi="Times New Roman" w:cs="Times New Roman"/>
        </w:rPr>
        <w:tab/>
      </w:r>
      <w:hyperlink w:anchor="_afyvvylvwys0">
        <w:r>
          <w:rPr>
            <w:rFonts w:ascii="Times New Roman" w:eastAsia="Times New Roman" w:hAnsi="Times New Roman" w:cs="Times New Roman"/>
          </w:rPr>
          <w:t>29</w:t>
        </w:r>
      </w:hyperlink>
    </w:p>
    <w:p w:rsidR="00040A97" w:rsidRDefault="002E5E0F">
      <w:pPr>
        <w:tabs>
          <w:tab w:val="right" w:pos="9025"/>
        </w:tabs>
        <w:spacing w:before="60" w:line="240" w:lineRule="auto"/>
        <w:ind w:left="720"/>
      </w:pPr>
      <w:hyperlink w:anchor="_ioedvdgeaivt">
        <w:r>
          <w:rPr>
            <w:rFonts w:ascii="Times New Roman" w:eastAsia="Times New Roman" w:hAnsi="Times New Roman" w:cs="Times New Roman"/>
          </w:rPr>
          <w:t>6.3.5 Summary of Retrospectives</w:t>
        </w:r>
      </w:hyperlink>
      <w:r>
        <w:rPr>
          <w:rFonts w:ascii="Times New Roman" w:eastAsia="Times New Roman" w:hAnsi="Times New Roman" w:cs="Times New Roman"/>
        </w:rPr>
        <w:tab/>
      </w:r>
      <w:hyperlink w:anchor="_ioedvdgeaivt">
        <w:r>
          <w:rPr>
            <w:rFonts w:ascii="Times New Roman" w:eastAsia="Times New Roman" w:hAnsi="Times New Roman" w:cs="Times New Roman"/>
          </w:rPr>
          <w:t>29</w:t>
        </w:r>
      </w:hyperlink>
    </w:p>
    <w:p w:rsidR="00040A97" w:rsidRDefault="002E5E0F">
      <w:pPr>
        <w:tabs>
          <w:tab w:val="right" w:pos="9025"/>
        </w:tabs>
        <w:spacing w:before="60" w:line="240" w:lineRule="auto"/>
        <w:ind w:left="720"/>
      </w:pPr>
      <w:hyperlink w:anchor="_7khgj2j31yk7">
        <w:r>
          <w:rPr>
            <w:rFonts w:ascii="Times New Roman" w:eastAsia="Times New Roman" w:hAnsi="Times New Roman" w:cs="Times New Roman"/>
          </w:rPr>
          <w:t>6.3.6 Summary of Scrum Meetings</w:t>
        </w:r>
      </w:hyperlink>
      <w:r>
        <w:rPr>
          <w:rFonts w:ascii="Times New Roman" w:eastAsia="Times New Roman" w:hAnsi="Times New Roman" w:cs="Times New Roman"/>
        </w:rPr>
        <w:tab/>
      </w:r>
      <w:hyperlink w:anchor="_7khgj2j31yk7">
        <w:r>
          <w:rPr>
            <w:rFonts w:ascii="Times New Roman" w:eastAsia="Times New Roman" w:hAnsi="Times New Roman" w:cs="Times New Roman"/>
          </w:rPr>
          <w:t>31</w:t>
        </w:r>
      </w:hyperlink>
    </w:p>
    <w:p w:rsidR="00040A97" w:rsidRDefault="002E5E0F">
      <w:pPr>
        <w:tabs>
          <w:tab w:val="right" w:pos="9025"/>
        </w:tabs>
        <w:spacing w:before="200" w:line="240" w:lineRule="auto"/>
      </w:pPr>
      <w:hyperlink w:anchor="_q8b0512gt8x5">
        <w:r>
          <w:rPr>
            <w:rFonts w:ascii="Times New Roman" w:eastAsia="Times New Roman" w:hAnsi="Times New Roman" w:cs="Times New Roman"/>
            <w:b/>
          </w:rPr>
          <w:t>7. Maintenance</w:t>
        </w:r>
      </w:hyperlink>
      <w:r>
        <w:rPr>
          <w:rFonts w:ascii="Times New Roman" w:eastAsia="Times New Roman" w:hAnsi="Times New Roman" w:cs="Times New Roman"/>
          <w:b/>
        </w:rPr>
        <w:tab/>
      </w:r>
      <w:hyperlink w:anchor="_q8b0512gt8x5">
        <w:r>
          <w:rPr>
            <w:rFonts w:ascii="Times New Roman" w:eastAsia="Times New Roman" w:hAnsi="Times New Roman" w:cs="Times New Roman"/>
            <w:b/>
          </w:rPr>
          <w:t>37</w:t>
        </w:r>
      </w:hyperlink>
    </w:p>
    <w:p w:rsidR="00040A97" w:rsidRDefault="002E5E0F">
      <w:pPr>
        <w:tabs>
          <w:tab w:val="right" w:pos="9025"/>
        </w:tabs>
        <w:spacing w:before="60" w:line="240" w:lineRule="auto"/>
        <w:ind w:left="360"/>
      </w:pPr>
      <w:hyperlink w:anchor="_nwl2zbd3kxgy">
        <w:r>
          <w:rPr>
            <w:rFonts w:ascii="Times New Roman" w:eastAsia="Times New Roman" w:hAnsi="Times New Roman" w:cs="Times New Roman"/>
          </w:rPr>
          <w:t>7.1 Source Code locations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repository)</w:t>
        </w:r>
      </w:hyperlink>
      <w:r>
        <w:rPr>
          <w:rFonts w:ascii="Times New Roman" w:eastAsia="Times New Roman" w:hAnsi="Times New Roman" w:cs="Times New Roman"/>
        </w:rPr>
        <w:tab/>
      </w:r>
      <w:hyperlink w:anchor="_nwl2zbd3kxgy">
        <w:r>
          <w:rPr>
            <w:rFonts w:ascii="Times New Roman" w:eastAsia="Times New Roman" w:hAnsi="Times New Roman" w:cs="Times New Roman"/>
          </w:rPr>
          <w:t>37</w:t>
        </w:r>
      </w:hyperlink>
    </w:p>
    <w:p w:rsidR="00040A97" w:rsidRDefault="002E5E0F">
      <w:pPr>
        <w:tabs>
          <w:tab w:val="right" w:pos="9025"/>
        </w:tabs>
        <w:spacing w:before="60" w:line="240" w:lineRule="auto"/>
        <w:ind w:left="360"/>
      </w:pPr>
      <w:hyperlink w:anchor="_fwru4flc3gnr">
        <w:r>
          <w:rPr>
            <w:rFonts w:ascii="Times New Roman" w:eastAsia="Times New Roman" w:hAnsi="Times New Roman" w:cs="Times New Roman"/>
          </w:rPr>
          <w:t>7.2 Build Script and Setup</w:t>
        </w:r>
      </w:hyperlink>
      <w:r>
        <w:rPr>
          <w:rFonts w:ascii="Times New Roman" w:eastAsia="Times New Roman" w:hAnsi="Times New Roman" w:cs="Times New Roman"/>
        </w:rPr>
        <w:tab/>
      </w:r>
      <w:hyperlink w:anchor="_fwru4flc3gnr">
        <w:r>
          <w:rPr>
            <w:rFonts w:ascii="Times New Roman" w:eastAsia="Times New Roman" w:hAnsi="Times New Roman" w:cs="Times New Roman"/>
          </w:rPr>
          <w:t>37</w:t>
        </w:r>
      </w:hyperlink>
    </w:p>
    <w:p w:rsidR="00040A97" w:rsidRDefault="002E5E0F">
      <w:pPr>
        <w:tabs>
          <w:tab w:val="right" w:pos="9025"/>
        </w:tabs>
        <w:spacing w:before="200" w:line="240" w:lineRule="auto"/>
      </w:pPr>
      <w:hyperlink w:anchor="_nmak2eekwpic">
        <w:r>
          <w:rPr>
            <w:rFonts w:ascii="Times New Roman" w:eastAsia="Times New Roman" w:hAnsi="Times New Roman" w:cs="Times New Roman"/>
            <w:b/>
          </w:rPr>
          <w:t>8. Conclusion</w:t>
        </w:r>
      </w:hyperlink>
      <w:r>
        <w:rPr>
          <w:rFonts w:ascii="Times New Roman" w:eastAsia="Times New Roman" w:hAnsi="Times New Roman" w:cs="Times New Roman"/>
          <w:b/>
        </w:rPr>
        <w:tab/>
      </w:r>
      <w:hyperlink w:anchor="_nmak2eekwpic">
        <w:r>
          <w:rPr>
            <w:rFonts w:ascii="Times New Roman" w:eastAsia="Times New Roman" w:hAnsi="Times New Roman" w:cs="Times New Roman"/>
            <w:b/>
          </w:rPr>
          <w:t>42</w:t>
        </w:r>
      </w:hyperlink>
    </w:p>
    <w:p w:rsidR="00040A97" w:rsidRDefault="002E5E0F">
      <w:pPr>
        <w:tabs>
          <w:tab w:val="right" w:pos="9025"/>
        </w:tabs>
        <w:spacing w:before="60" w:line="240" w:lineRule="auto"/>
        <w:ind w:left="360"/>
      </w:pPr>
      <w:hyperlink w:anchor="_1d86yozra8x">
        <w:r>
          <w:rPr>
            <w:rFonts w:ascii="Times New Roman" w:eastAsia="Times New Roman" w:hAnsi="Times New Roman" w:cs="Times New Roman"/>
          </w:rPr>
          <w:t>8.1 Summary of your project results</w:t>
        </w:r>
      </w:hyperlink>
      <w:r>
        <w:rPr>
          <w:rFonts w:ascii="Times New Roman" w:eastAsia="Times New Roman" w:hAnsi="Times New Roman" w:cs="Times New Roman"/>
        </w:rPr>
        <w:tab/>
      </w:r>
      <w:hyperlink w:anchor="_1d86yozra8x">
        <w:r>
          <w:rPr>
            <w:rFonts w:ascii="Times New Roman" w:eastAsia="Times New Roman" w:hAnsi="Times New Roman" w:cs="Times New Roman"/>
          </w:rPr>
          <w:t>42</w:t>
        </w:r>
      </w:hyperlink>
    </w:p>
    <w:p w:rsidR="00040A97" w:rsidRDefault="002E5E0F">
      <w:pPr>
        <w:tabs>
          <w:tab w:val="right" w:pos="9025"/>
        </w:tabs>
        <w:spacing w:before="60" w:line="240" w:lineRule="auto"/>
        <w:ind w:left="720"/>
      </w:pPr>
      <w:hyperlink w:anchor="_6tn8e4hmtcj5">
        <w:r>
          <w:rPr>
            <w:rFonts w:ascii="Times New Roman" w:eastAsia="Times New Roman" w:hAnsi="Times New Roman" w:cs="Times New Roman"/>
          </w:rPr>
          <w:t>Sprint 1 - The Streams</w:t>
        </w:r>
      </w:hyperlink>
      <w:r>
        <w:rPr>
          <w:rFonts w:ascii="Times New Roman" w:eastAsia="Times New Roman" w:hAnsi="Times New Roman" w:cs="Times New Roman"/>
        </w:rPr>
        <w:tab/>
      </w:r>
      <w:hyperlink w:anchor="_6tn8e4hmtcj5">
        <w:r>
          <w:rPr>
            <w:rFonts w:ascii="Times New Roman" w:eastAsia="Times New Roman" w:hAnsi="Times New Roman" w:cs="Times New Roman"/>
          </w:rPr>
          <w:t>42</w:t>
        </w:r>
      </w:hyperlink>
    </w:p>
    <w:p w:rsidR="00040A97" w:rsidRDefault="002E5E0F">
      <w:pPr>
        <w:tabs>
          <w:tab w:val="right" w:pos="9025"/>
        </w:tabs>
        <w:spacing w:before="60" w:line="240" w:lineRule="auto"/>
        <w:ind w:left="720"/>
      </w:pPr>
      <w:hyperlink w:anchor="_ljzn2b6rkbez">
        <w:r>
          <w:rPr>
            <w:rFonts w:ascii="Times New Roman" w:eastAsia="Times New Roman" w:hAnsi="Times New Roman" w:cs="Times New Roman"/>
          </w:rPr>
          <w:t>Sprint 2 - The Crossing</w:t>
        </w:r>
      </w:hyperlink>
      <w:r>
        <w:rPr>
          <w:rFonts w:ascii="Times New Roman" w:eastAsia="Times New Roman" w:hAnsi="Times New Roman" w:cs="Times New Roman"/>
        </w:rPr>
        <w:tab/>
      </w:r>
      <w:hyperlink w:anchor="_ljzn2b6rkbez">
        <w:r>
          <w:rPr>
            <w:rFonts w:ascii="Times New Roman" w:eastAsia="Times New Roman" w:hAnsi="Times New Roman" w:cs="Times New Roman"/>
          </w:rPr>
          <w:t>42</w:t>
        </w:r>
      </w:hyperlink>
    </w:p>
    <w:p w:rsidR="00040A97" w:rsidRDefault="002E5E0F">
      <w:pPr>
        <w:tabs>
          <w:tab w:val="right" w:pos="9025"/>
        </w:tabs>
        <w:spacing w:before="60" w:line="240" w:lineRule="auto"/>
        <w:ind w:left="720"/>
      </w:pPr>
      <w:hyperlink w:anchor="_ksel3yyb5jwh">
        <w:r>
          <w:rPr>
            <w:rFonts w:ascii="Times New Roman" w:eastAsia="Times New Roman" w:hAnsi="Times New Roman" w:cs="Times New Roman"/>
          </w:rPr>
          <w:t>Sprint 3 - The Finale</w:t>
        </w:r>
      </w:hyperlink>
      <w:r>
        <w:rPr>
          <w:rFonts w:ascii="Times New Roman" w:eastAsia="Times New Roman" w:hAnsi="Times New Roman" w:cs="Times New Roman"/>
        </w:rPr>
        <w:tab/>
      </w:r>
      <w:hyperlink w:anchor="_ksel3yyb5jwh">
        <w:r>
          <w:rPr>
            <w:rFonts w:ascii="Times New Roman" w:eastAsia="Times New Roman" w:hAnsi="Times New Roman" w:cs="Times New Roman"/>
          </w:rPr>
          <w:t>42</w:t>
        </w:r>
      </w:hyperlink>
    </w:p>
    <w:p w:rsidR="00040A97" w:rsidRDefault="002E5E0F">
      <w:pPr>
        <w:tabs>
          <w:tab w:val="right" w:pos="9025"/>
        </w:tabs>
        <w:spacing w:before="60" w:line="240" w:lineRule="auto"/>
        <w:ind w:left="360"/>
      </w:pPr>
      <w:hyperlink w:anchor="_lxoo58ez7spu">
        <w:r>
          <w:rPr>
            <w:rFonts w:ascii="Times New Roman" w:eastAsia="Times New Roman" w:hAnsi="Times New Roman" w:cs="Times New Roman"/>
          </w:rPr>
          <w:t>8.2 Suggested list of improvements</w:t>
        </w:r>
      </w:hyperlink>
      <w:r>
        <w:rPr>
          <w:rFonts w:ascii="Times New Roman" w:eastAsia="Times New Roman" w:hAnsi="Times New Roman" w:cs="Times New Roman"/>
        </w:rPr>
        <w:tab/>
      </w:r>
      <w:hyperlink w:anchor="_lxoo58ez7spu">
        <w:r>
          <w:rPr>
            <w:rFonts w:ascii="Times New Roman" w:eastAsia="Times New Roman" w:hAnsi="Times New Roman" w:cs="Times New Roman"/>
          </w:rPr>
          <w:t>43</w:t>
        </w:r>
      </w:hyperlink>
    </w:p>
    <w:p w:rsidR="00040A97" w:rsidRDefault="002E5E0F">
      <w:pPr>
        <w:tabs>
          <w:tab w:val="right" w:pos="9025"/>
        </w:tabs>
        <w:spacing w:before="60" w:line="240" w:lineRule="auto"/>
        <w:ind w:left="720"/>
      </w:pPr>
      <w:hyperlink w:anchor="_8t5vwnkll5a7">
        <w:r>
          <w:rPr>
            <w:rFonts w:ascii="Times New Roman" w:eastAsia="Times New Roman" w:hAnsi="Times New Roman" w:cs="Times New Roman"/>
          </w:rPr>
          <w:t>Sprint 1 - The Streams</w:t>
        </w:r>
      </w:hyperlink>
      <w:r>
        <w:rPr>
          <w:rFonts w:ascii="Times New Roman" w:eastAsia="Times New Roman" w:hAnsi="Times New Roman" w:cs="Times New Roman"/>
        </w:rPr>
        <w:tab/>
      </w:r>
      <w:hyperlink w:anchor="_8t5vwnkll5a7">
        <w:r>
          <w:rPr>
            <w:rFonts w:ascii="Times New Roman" w:eastAsia="Times New Roman" w:hAnsi="Times New Roman" w:cs="Times New Roman"/>
          </w:rPr>
          <w:t>43</w:t>
        </w:r>
      </w:hyperlink>
    </w:p>
    <w:p w:rsidR="00040A97" w:rsidRDefault="002E5E0F">
      <w:pPr>
        <w:tabs>
          <w:tab w:val="right" w:pos="9025"/>
        </w:tabs>
        <w:spacing w:before="60" w:line="240" w:lineRule="auto"/>
        <w:ind w:left="720"/>
      </w:pPr>
      <w:hyperlink w:anchor="_ctvng3ke7835">
        <w:r>
          <w:rPr>
            <w:rFonts w:ascii="Times New Roman" w:eastAsia="Times New Roman" w:hAnsi="Times New Roman" w:cs="Times New Roman"/>
          </w:rPr>
          <w:t>Sprint 2 - The Crossing</w:t>
        </w:r>
      </w:hyperlink>
      <w:r>
        <w:rPr>
          <w:rFonts w:ascii="Times New Roman" w:eastAsia="Times New Roman" w:hAnsi="Times New Roman" w:cs="Times New Roman"/>
        </w:rPr>
        <w:tab/>
      </w:r>
      <w:hyperlink w:anchor="_ctvng3ke7835">
        <w:r>
          <w:rPr>
            <w:rFonts w:ascii="Times New Roman" w:eastAsia="Times New Roman" w:hAnsi="Times New Roman" w:cs="Times New Roman"/>
          </w:rPr>
          <w:t>43</w:t>
        </w:r>
      </w:hyperlink>
    </w:p>
    <w:p w:rsidR="00040A97" w:rsidRDefault="002E5E0F">
      <w:pPr>
        <w:tabs>
          <w:tab w:val="right" w:pos="9025"/>
        </w:tabs>
        <w:spacing w:before="60" w:line="240" w:lineRule="auto"/>
        <w:ind w:left="720"/>
      </w:pPr>
      <w:hyperlink w:anchor="_k1hs89gnc072">
        <w:r>
          <w:rPr>
            <w:rFonts w:ascii="Times New Roman" w:eastAsia="Times New Roman" w:hAnsi="Times New Roman" w:cs="Times New Roman"/>
          </w:rPr>
          <w:t>Sprint 3 - The Finale</w:t>
        </w:r>
      </w:hyperlink>
      <w:r>
        <w:rPr>
          <w:rFonts w:ascii="Times New Roman" w:eastAsia="Times New Roman" w:hAnsi="Times New Roman" w:cs="Times New Roman"/>
        </w:rPr>
        <w:tab/>
      </w:r>
      <w:hyperlink w:anchor="_k1hs89gnc072">
        <w:r>
          <w:rPr>
            <w:rFonts w:ascii="Times New Roman" w:eastAsia="Times New Roman" w:hAnsi="Times New Roman" w:cs="Times New Roman"/>
          </w:rPr>
          <w:t>43</w:t>
        </w:r>
      </w:hyperlink>
    </w:p>
    <w:p w:rsidR="00040A97" w:rsidRDefault="002E5E0F">
      <w:pPr>
        <w:tabs>
          <w:tab w:val="right" w:pos="9025"/>
        </w:tabs>
        <w:spacing w:before="60" w:line="240" w:lineRule="auto"/>
        <w:ind w:left="360"/>
      </w:pPr>
      <w:hyperlink w:anchor="_3nkgdnagas82">
        <w:r>
          <w:rPr>
            <w:rFonts w:ascii="Times New Roman" w:eastAsia="Times New Roman" w:hAnsi="Times New Roman" w:cs="Times New Roman"/>
          </w:rPr>
          <w:t>8.3 Lessons learned</w:t>
        </w:r>
      </w:hyperlink>
      <w:r>
        <w:rPr>
          <w:rFonts w:ascii="Times New Roman" w:eastAsia="Times New Roman" w:hAnsi="Times New Roman" w:cs="Times New Roman"/>
        </w:rPr>
        <w:tab/>
      </w:r>
      <w:hyperlink w:anchor="_3nkgdnagas82">
        <w:r>
          <w:rPr>
            <w:rFonts w:ascii="Times New Roman" w:eastAsia="Times New Roman" w:hAnsi="Times New Roman" w:cs="Times New Roman"/>
          </w:rPr>
          <w:t>43</w:t>
        </w:r>
      </w:hyperlink>
    </w:p>
    <w:p w:rsidR="00040A97" w:rsidRDefault="002E5E0F">
      <w:pPr>
        <w:tabs>
          <w:tab w:val="right" w:pos="9025"/>
        </w:tabs>
        <w:spacing w:before="60" w:line="240" w:lineRule="auto"/>
        <w:ind w:left="720"/>
      </w:pPr>
      <w:hyperlink w:anchor="_5jqirye5xk20">
        <w:r>
          <w:rPr>
            <w:rFonts w:ascii="Times New Roman" w:eastAsia="Times New Roman" w:hAnsi="Times New Roman" w:cs="Times New Roman"/>
          </w:rPr>
          <w:t>Sprint 1 - The Streams</w:t>
        </w:r>
      </w:hyperlink>
      <w:r>
        <w:rPr>
          <w:rFonts w:ascii="Times New Roman" w:eastAsia="Times New Roman" w:hAnsi="Times New Roman" w:cs="Times New Roman"/>
        </w:rPr>
        <w:tab/>
      </w:r>
      <w:hyperlink w:anchor="_5jqirye5xk20">
        <w:r>
          <w:rPr>
            <w:rFonts w:ascii="Times New Roman" w:eastAsia="Times New Roman" w:hAnsi="Times New Roman" w:cs="Times New Roman"/>
          </w:rPr>
          <w:t>43</w:t>
        </w:r>
      </w:hyperlink>
    </w:p>
    <w:p w:rsidR="00040A97" w:rsidRDefault="002E5E0F">
      <w:pPr>
        <w:tabs>
          <w:tab w:val="right" w:pos="9025"/>
        </w:tabs>
        <w:spacing w:before="60" w:line="240" w:lineRule="auto"/>
        <w:ind w:left="720"/>
      </w:pPr>
      <w:hyperlink w:anchor="_vjnoxqdxm7e6">
        <w:r>
          <w:rPr>
            <w:rFonts w:ascii="Times New Roman" w:eastAsia="Times New Roman" w:hAnsi="Times New Roman" w:cs="Times New Roman"/>
          </w:rPr>
          <w:t>Sprint 2 - The Crossing</w:t>
        </w:r>
      </w:hyperlink>
      <w:r>
        <w:rPr>
          <w:rFonts w:ascii="Times New Roman" w:eastAsia="Times New Roman" w:hAnsi="Times New Roman" w:cs="Times New Roman"/>
        </w:rPr>
        <w:tab/>
      </w:r>
      <w:hyperlink w:anchor="_vjnoxqdxm7e6">
        <w:r>
          <w:rPr>
            <w:rFonts w:ascii="Times New Roman" w:eastAsia="Times New Roman" w:hAnsi="Times New Roman" w:cs="Times New Roman"/>
          </w:rPr>
          <w:t>44</w:t>
        </w:r>
      </w:hyperlink>
    </w:p>
    <w:p w:rsidR="00040A97" w:rsidRDefault="002E5E0F">
      <w:pPr>
        <w:tabs>
          <w:tab w:val="right" w:pos="9025"/>
        </w:tabs>
        <w:spacing w:before="60" w:line="240" w:lineRule="auto"/>
        <w:ind w:left="720"/>
      </w:pPr>
      <w:hyperlink w:anchor="_4eo5vaglauul">
        <w:r>
          <w:rPr>
            <w:rFonts w:ascii="Times New Roman" w:eastAsia="Times New Roman" w:hAnsi="Times New Roman" w:cs="Times New Roman"/>
          </w:rPr>
          <w:t>Sprint 3 - The Finale</w:t>
        </w:r>
      </w:hyperlink>
      <w:r>
        <w:rPr>
          <w:rFonts w:ascii="Times New Roman" w:eastAsia="Times New Roman" w:hAnsi="Times New Roman" w:cs="Times New Roman"/>
        </w:rPr>
        <w:tab/>
      </w:r>
      <w:hyperlink w:anchor="_4eo5vaglauul">
        <w:r>
          <w:rPr>
            <w:rFonts w:ascii="Times New Roman" w:eastAsia="Times New Roman" w:hAnsi="Times New Roman" w:cs="Times New Roman"/>
          </w:rPr>
          <w:t>45</w:t>
        </w:r>
      </w:hyperlink>
    </w:p>
    <w:p w:rsidR="00040A97" w:rsidRDefault="002E5E0F">
      <w:pPr>
        <w:tabs>
          <w:tab w:val="right" w:pos="9025"/>
        </w:tabs>
        <w:spacing w:before="200" w:line="240" w:lineRule="auto"/>
      </w:pPr>
      <w:hyperlink w:anchor="_cmyi0e50iu">
        <w:r>
          <w:rPr>
            <w:rFonts w:ascii="Times New Roman" w:eastAsia="Times New Roman" w:hAnsi="Times New Roman" w:cs="Times New Roman"/>
            <w:b/>
          </w:rPr>
          <w:t>9. References</w:t>
        </w:r>
      </w:hyperlink>
      <w:r>
        <w:rPr>
          <w:rFonts w:ascii="Times New Roman" w:eastAsia="Times New Roman" w:hAnsi="Times New Roman" w:cs="Times New Roman"/>
          <w:b/>
        </w:rPr>
        <w:tab/>
      </w:r>
      <w:hyperlink w:anchor="_cmyi0e50iu">
        <w:r>
          <w:rPr>
            <w:rFonts w:ascii="Times New Roman" w:eastAsia="Times New Roman" w:hAnsi="Times New Roman" w:cs="Times New Roman"/>
            <w:b/>
          </w:rPr>
          <w:t>46</w:t>
        </w:r>
      </w:hyperlink>
    </w:p>
    <w:p w:rsidR="00040A97" w:rsidRDefault="002E5E0F">
      <w:pPr>
        <w:tabs>
          <w:tab w:val="right" w:pos="9025"/>
        </w:tabs>
        <w:spacing w:before="200" w:after="80" w:line="240" w:lineRule="auto"/>
      </w:pPr>
      <w:hyperlink w:anchor="_vao9xi755f6">
        <w:r>
          <w:rPr>
            <w:rFonts w:ascii="Times New Roman" w:eastAsia="Times New Roman" w:hAnsi="Times New Roman" w:cs="Times New Roman"/>
            <w:b/>
          </w:rPr>
          <w:t>Appendix A: Product backlog</w:t>
        </w:r>
      </w:hyperlink>
      <w:r>
        <w:rPr>
          <w:rFonts w:ascii="Times New Roman" w:eastAsia="Times New Roman" w:hAnsi="Times New Roman" w:cs="Times New Roman"/>
          <w:b/>
        </w:rPr>
        <w:tab/>
      </w:r>
      <w:hyperlink w:anchor="_vao9xi755f6">
        <w:r>
          <w:rPr>
            <w:rFonts w:ascii="Times New Roman" w:eastAsia="Times New Roman" w:hAnsi="Times New Roman" w:cs="Times New Roman"/>
            <w:b/>
          </w:rPr>
          <w:t>47</w:t>
        </w:r>
      </w:hyperlink>
    </w:p>
    <w:p w:rsidR="00040A97" w:rsidRDefault="00040A97"/>
    <w:p w:rsidR="00040A97" w:rsidRDefault="00040A97">
      <w:pPr>
        <w:spacing w:line="259" w:lineRule="auto"/>
      </w:pPr>
    </w:p>
    <w:p w:rsidR="00040A97" w:rsidRDefault="002E5E0F">
      <w:r>
        <w:br w:type="page"/>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36"/>
          <w:szCs w:val="36"/>
        </w:rPr>
        <w:t xml:space="preserve">FINAL DOCUMENTATION </w:t>
      </w:r>
    </w:p>
    <w:p w:rsidR="00040A97" w:rsidRDefault="002E5E0F">
      <w:pPr>
        <w:spacing w:line="259" w:lineRule="auto"/>
        <w:ind w:left="720"/>
      </w:pPr>
      <w:r>
        <w:rPr>
          <w:rFonts w:ascii="Times New Roman" w:eastAsia="Times New Roman" w:hAnsi="Times New Roman" w:cs="Times New Roman"/>
          <w:sz w:val="20"/>
          <w:szCs w:val="20"/>
        </w:rPr>
        <w:t xml:space="preserve">Website: </w:t>
      </w:r>
      <w:hyperlink r:id="rId9">
        <w:r>
          <w:rPr>
            <w:rFonts w:ascii="Times New Roman" w:eastAsia="Times New Roman" w:hAnsi="Times New Roman" w:cs="Times New Roman"/>
            <w:color w:val="1155CC"/>
            <w:sz w:val="20"/>
            <w:szCs w:val="20"/>
            <w:u w:val="single"/>
          </w:rPr>
          <w:t>http://10.1.144.90</w:t>
        </w:r>
      </w:hyperlink>
      <w:r>
        <w:rPr>
          <w:rFonts w:ascii="Times New Roman" w:eastAsia="Times New Roman" w:hAnsi="Times New Roman" w:cs="Times New Roman"/>
          <w:sz w:val="20"/>
          <w:szCs w:val="20"/>
        </w:rPr>
        <w:t xml:space="preserve"> (need </w:t>
      </w:r>
      <w:proofErr w:type="spellStart"/>
      <w:r>
        <w:rPr>
          <w:rFonts w:ascii="Times New Roman" w:eastAsia="Times New Roman" w:hAnsi="Times New Roman" w:cs="Times New Roman"/>
          <w:sz w:val="20"/>
          <w:szCs w:val="20"/>
        </w:rPr>
        <w:t>vpn</w:t>
      </w:r>
      <w:proofErr w:type="spellEnd"/>
      <w:r>
        <w:rPr>
          <w:rFonts w:ascii="Times New Roman" w:eastAsia="Times New Roman" w:hAnsi="Times New Roman" w:cs="Times New Roman"/>
          <w:sz w:val="20"/>
          <w:szCs w:val="20"/>
        </w:rPr>
        <w:t xml:space="preserve"> access)</w:t>
      </w:r>
    </w:p>
    <w:p w:rsidR="00040A97" w:rsidRDefault="002E5E0F">
      <w:pPr>
        <w:spacing w:line="259" w:lineRule="auto"/>
        <w:ind w:left="720"/>
      </w:pPr>
      <w:r>
        <w:rPr>
          <w:rFonts w:ascii="Times New Roman" w:eastAsia="Times New Roman" w:hAnsi="Times New Roman" w:cs="Times New Roman"/>
          <w:sz w:val="20"/>
          <w:szCs w:val="20"/>
        </w:rPr>
        <w:t xml:space="preserve">Game Server: </w:t>
      </w:r>
      <w:hyperlink r:id="rId10">
        <w:r>
          <w:rPr>
            <w:rFonts w:ascii="Times New Roman" w:eastAsia="Times New Roman" w:hAnsi="Times New Roman" w:cs="Times New Roman"/>
            <w:color w:val="1155CC"/>
            <w:sz w:val="20"/>
            <w:szCs w:val="20"/>
            <w:u w:val="single"/>
          </w:rPr>
          <w:t>http://10.1.144.91</w:t>
        </w:r>
      </w:hyperlink>
      <w:r>
        <w:rPr>
          <w:rFonts w:ascii="Times New Roman" w:eastAsia="Times New Roman" w:hAnsi="Times New Roman" w:cs="Times New Roman"/>
          <w:sz w:val="20"/>
          <w:szCs w:val="20"/>
        </w:rPr>
        <w:t xml:space="preserve"> (need </w:t>
      </w:r>
      <w:proofErr w:type="spellStart"/>
      <w:r>
        <w:rPr>
          <w:rFonts w:ascii="Times New Roman" w:eastAsia="Times New Roman" w:hAnsi="Times New Roman" w:cs="Times New Roman"/>
          <w:sz w:val="20"/>
          <w:szCs w:val="20"/>
        </w:rPr>
        <w:t>vpn</w:t>
      </w:r>
      <w:proofErr w:type="spellEnd"/>
      <w:r>
        <w:rPr>
          <w:rFonts w:ascii="Times New Roman" w:eastAsia="Times New Roman" w:hAnsi="Times New Roman" w:cs="Times New Roman"/>
          <w:sz w:val="20"/>
          <w:szCs w:val="20"/>
        </w:rPr>
        <w:t xml:space="preserve"> access)</w:t>
      </w:r>
    </w:p>
    <w:p w:rsidR="00040A97" w:rsidRDefault="002E5E0F">
      <w:pPr>
        <w:pStyle w:val="Heading1"/>
        <w:contextualSpacing w:val="0"/>
      </w:pPr>
      <w:bookmarkStart w:id="19" w:name="_wgets6xsshir" w:colFirst="0" w:colLast="0"/>
      <w:bookmarkEnd w:id="19"/>
      <w:r>
        <w:rPr>
          <w:rFonts w:ascii="Times New Roman" w:eastAsia="Times New Roman" w:hAnsi="Times New Roman" w:cs="Times New Roman"/>
        </w:rPr>
        <w:t xml:space="preserve">1. </w:t>
      </w:r>
      <w:ins w:id="20" w:author="James" w:date="2016-12-03T19:31:00Z">
        <w:r w:rsidR="002D4AF6">
          <w:rPr>
            <w:rFonts w:ascii="Times New Roman" w:eastAsia="Times New Roman" w:hAnsi="Times New Roman" w:cs="Times New Roman"/>
          </w:rPr>
          <w:t>3/3</w:t>
        </w:r>
      </w:ins>
      <w:r>
        <w:rPr>
          <w:rFonts w:ascii="Times New Roman" w:eastAsia="Times New Roman" w:hAnsi="Times New Roman" w:cs="Times New Roman"/>
        </w:rPr>
        <w:t>Project Vision</w:t>
      </w:r>
    </w:p>
    <w:p w:rsidR="00040A97" w:rsidRDefault="002E5E0F">
      <w:r>
        <w:rPr>
          <w:rFonts w:ascii="Times New Roman" w:eastAsia="Times New Roman" w:hAnsi="Times New Roman" w:cs="Times New Roman"/>
        </w:rPr>
        <w:t>The overall objective of this project is to develop and design a comprehensive game platform that allows users to seamlessly connect with other players, databases, and websites. The Crossing streams game is an online solution that allows users to play over the internet with each other, upload their stats to a website</w:t>
      </w:r>
      <w:ins w:id="21" w:author="James" w:date="2016-12-03T19:12:00Z">
        <w:r>
          <w:rPr>
            <w:rFonts w:ascii="Times New Roman" w:eastAsia="Times New Roman" w:hAnsi="Times New Roman" w:cs="Times New Roman"/>
          </w:rPr>
          <w:t>,</w:t>
        </w:r>
      </w:ins>
      <w:r>
        <w:rPr>
          <w:rFonts w:ascii="Times New Roman" w:eastAsia="Times New Roman" w:hAnsi="Times New Roman" w:cs="Times New Roman"/>
        </w:rPr>
        <w:t xml:space="preserve"> and communicate either in game or online.</w:t>
      </w:r>
    </w:p>
    <w:p w:rsidR="00040A97" w:rsidRDefault="00040A97"/>
    <w:p w:rsidR="00040A97" w:rsidRDefault="002E5E0F">
      <w:r>
        <w:rPr>
          <w:rFonts w:ascii="Times New Roman" w:eastAsia="Times New Roman" w:hAnsi="Times New Roman" w:cs="Times New Roman"/>
        </w:rPr>
        <w:t>Deliverables</w:t>
      </w:r>
    </w:p>
    <w:p w:rsidR="00040A97" w:rsidRDefault="002E5E0F">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A standalone game that is both multiplayer (local/online) and single player</w:t>
      </w:r>
    </w:p>
    <w:p w:rsidR="00040A97" w:rsidRDefault="002E5E0F">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A dynamic game server that connects game clients to allow for online gameplay</w:t>
      </w:r>
    </w:p>
    <w:p w:rsidR="00040A97" w:rsidRDefault="002E5E0F">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A database that contains user data (user account, user stats, forum posts,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w:t>
      </w:r>
    </w:p>
    <w:p w:rsidR="00040A97" w:rsidRDefault="002E5E0F">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A basic website where players can register, pay and download the game</w:t>
      </w:r>
    </w:p>
    <w:p w:rsidR="00040A97" w:rsidRDefault="002E5E0F">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Documentation which provides understanding of the software for future developers.</w:t>
      </w:r>
    </w:p>
    <w:p w:rsidR="00040A97" w:rsidRDefault="00040A97"/>
    <w:p w:rsidR="00040A97" w:rsidRDefault="002E5E0F">
      <w:r>
        <w:rPr>
          <w:rFonts w:ascii="Times New Roman" w:eastAsia="Times New Roman" w:hAnsi="Times New Roman" w:cs="Times New Roman"/>
        </w:rPr>
        <w:t>What we are trying to accomplish with this project is creating a game that fits the niche of other similar style games, but with a multiplayer aspect to the game. Currently all of the other games of this genre only work as single-player games. When the system is done a user will be able to download our client, update to the most recent build of the client and play the game. The game flow consists of clearing rooms of enemies in a dungeon floor, and descending the dungeon; killing bosses on every floor until the final floor has been reached. Along the way players will be able to upgrade their players with random power-ups, and the more they player plays the game the more power-ups they will unlock for future runs through the dungeon. Below is a happy-path diagram of how the user will go from first installation to winning the game.</w:t>
      </w:r>
    </w:p>
    <w:p w:rsidR="00040A97" w:rsidRDefault="00040A97"/>
    <w:p w:rsidR="00040A97" w:rsidRDefault="002E5E0F">
      <w:r>
        <w:rPr>
          <w:noProof/>
        </w:rPr>
        <w:lastRenderedPageBreak/>
        <w:drawing>
          <wp:inline distT="114300" distB="114300" distL="114300" distR="114300" wp14:anchorId="02FC7D8A" wp14:editId="2B68D27A">
            <wp:extent cx="5731200" cy="5156200"/>
            <wp:effectExtent l="0" t="0" r="0" b="0"/>
            <wp:docPr id="5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
                    <a:srcRect/>
                    <a:stretch>
                      <a:fillRect/>
                    </a:stretch>
                  </pic:blipFill>
                  <pic:spPr>
                    <a:xfrm>
                      <a:off x="0" y="0"/>
                      <a:ext cx="5731200" cy="5156200"/>
                    </a:xfrm>
                    <a:prstGeom prst="rect">
                      <a:avLst/>
                    </a:prstGeom>
                    <a:ln/>
                  </pic:spPr>
                </pic:pic>
              </a:graphicData>
            </a:graphic>
          </wp:inline>
        </w:drawing>
      </w:r>
      <w:r>
        <w:rPr>
          <w:rFonts w:ascii="Times New Roman" w:eastAsia="Times New Roman" w:hAnsi="Times New Roman" w:cs="Times New Roman"/>
        </w:rPr>
        <w:tab/>
      </w:r>
    </w:p>
    <w:p w:rsidR="00040A97" w:rsidRDefault="002E5E0F">
      <w:pPr>
        <w:pStyle w:val="Heading1"/>
        <w:contextualSpacing w:val="0"/>
      </w:pPr>
      <w:bookmarkStart w:id="22" w:name="_hvdyvr22iov9" w:colFirst="0" w:colLast="0"/>
      <w:bookmarkEnd w:id="22"/>
      <w:r>
        <w:rPr>
          <w:rFonts w:ascii="Times New Roman" w:eastAsia="Times New Roman" w:hAnsi="Times New Roman" w:cs="Times New Roman"/>
        </w:rPr>
        <w:t xml:space="preserve">2. </w:t>
      </w:r>
      <w:ins w:id="23" w:author="James" w:date="2016-12-03T19:30:00Z">
        <w:r w:rsidR="002D4AF6">
          <w:rPr>
            <w:rFonts w:ascii="Times New Roman" w:eastAsia="Times New Roman" w:hAnsi="Times New Roman" w:cs="Times New Roman"/>
          </w:rPr>
          <w:t xml:space="preserve">(4/4) </w:t>
        </w:r>
      </w:ins>
      <w:r>
        <w:rPr>
          <w:rFonts w:ascii="Times New Roman" w:eastAsia="Times New Roman" w:hAnsi="Times New Roman" w:cs="Times New Roman"/>
        </w:rPr>
        <w:t xml:space="preserve">Problem statements: </w:t>
      </w:r>
    </w:p>
    <w:p w:rsidR="00040A97" w:rsidRDefault="002E5E0F">
      <w:pPr>
        <w:pStyle w:val="Heading2"/>
        <w:contextualSpacing w:val="0"/>
      </w:pPr>
      <w:bookmarkStart w:id="24" w:name="_badij81gn1pw" w:colFirst="0" w:colLast="0"/>
      <w:bookmarkEnd w:id="24"/>
      <w:r>
        <w:rPr>
          <w:rFonts w:ascii="Times New Roman" w:eastAsia="Times New Roman" w:hAnsi="Times New Roman" w:cs="Times New Roman"/>
        </w:rPr>
        <w:t>2.1 Sprint 1 - Problem statement</w:t>
      </w:r>
    </w:p>
    <w:p w:rsidR="00040A97" w:rsidRDefault="002E5E0F">
      <w:r>
        <w:rPr>
          <w:rFonts w:ascii="Times New Roman" w:eastAsia="Times New Roman" w:hAnsi="Times New Roman" w:cs="Times New Roman"/>
        </w:rPr>
        <w:t>Here is our initial version of the problem statement as used in the first sprint:</w:t>
      </w:r>
    </w:p>
    <w:p w:rsidR="00040A97" w:rsidRDefault="00040A97"/>
    <w:p w:rsidR="00040A97" w:rsidRDefault="002E5E0F">
      <w:r>
        <w:rPr>
          <w:rFonts w:ascii="Times New Roman" w:eastAsia="Times New Roman" w:hAnsi="Times New Roman" w:cs="Times New Roman"/>
        </w:rPr>
        <w:t xml:space="preserve">The client wants to create a Multiplayer Online Rogue-like Top-Down Shooter (MORTDS) that leverages concepts from games such as Binding of Isaac, Enter the </w:t>
      </w:r>
      <w:proofErr w:type="spellStart"/>
      <w:r>
        <w:rPr>
          <w:rFonts w:ascii="Times New Roman" w:eastAsia="Times New Roman" w:hAnsi="Times New Roman" w:cs="Times New Roman"/>
        </w:rPr>
        <w:t>Gungeon</w:t>
      </w:r>
      <w:proofErr w:type="spellEnd"/>
      <w:r>
        <w:rPr>
          <w:rFonts w:ascii="Times New Roman" w:eastAsia="Times New Roman" w:hAnsi="Times New Roman" w:cs="Times New Roman"/>
        </w:rPr>
        <w:t xml:space="preserve"> and Gauntlet. This project’s timeline consists of two semesters. The first semesters will consist of proof of concept and the second will be focused on adding and refining game features such as procedural map generation. The game should be distributable to clients in an online environment.</w:t>
      </w:r>
    </w:p>
    <w:p w:rsidR="00040A97" w:rsidRDefault="00040A97"/>
    <w:p w:rsidR="00040A97" w:rsidRDefault="002E5E0F">
      <w:r>
        <w:rPr>
          <w:rFonts w:ascii="Times New Roman" w:eastAsia="Times New Roman" w:hAnsi="Times New Roman" w:cs="Times New Roman"/>
        </w:rPr>
        <w:t xml:space="preserve">The problem involves the creation of a set of interconnected systems that combine to form our game experience. The team will be challenged by the interlinking of the different technologies, organizing group tasks, and finding relevant assets for the project. A second problem will be in discovering what makes the genre compelling and making sure our game builds upon the compelling elements while </w:t>
      </w:r>
      <w:r>
        <w:rPr>
          <w:rFonts w:ascii="Times New Roman" w:eastAsia="Times New Roman" w:hAnsi="Times New Roman" w:cs="Times New Roman"/>
        </w:rPr>
        <w:lastRenderedPageBreak/>
        <w:t>adding multi-player features. Our constraints will be time, communication, scheduling/availability and the difficulty curve of learning the utilized technology.</w:t>
      </w:r>
    </w:p>
    <w:p w:rsidR="00040A97" w:rsidRDefault="00040A97"/>
    <w:p w:rsidR="00040A97" w:rsidRDefault="002E5E0F">
      <w:r>
        <w:rPr>
          <w:rFonts w:ascii="Times New Roman" w:eastAsia="Times New Roman" w:hAnsi="Times New Roman" w:cs="Times New Roman"/>
        </w:rPr>
        <w:t xml:space="preserve">When you combine the team enthusiasm for the project with our client's observation that many Isaac players want such a game, there is certainly potential with the project. Looking at the numbers for Binding of Isaac, (http://store.steampowered.com/app/113200/ accessed September 23)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game has been given 37,882 positive reviews while only having 1,508 negative reviews with 39,235 steam purchases. Enter the </w:t>
      </w:r>
      <w:proofErr w:type="spellStart"/>
      <w:r>
        <w:rPr>
          <w:rFonts w:ascii="Times New Roman" w:eastAsia="Times New Roman" w:hAnsi="Times New Roman" w:cs="Times New Roman"/>
        </w:rPr>
        <w:t>Gungeon</w:t>
      </w:r>
      <w:proofErr w:type="spellEnd"/>
      <w:r>
        <w:rPr>
          <w:rFonts w:ascii="Times New Roman" w:eastAsia="Times New Roman" w:hAnsi="Times New Roman" w:cs="Times New Roman"/>
        </w:rPr>
        <w:t xml:space="preserve"> (http://store.steampowered.com/app/311690/ last accessed September 23) had 5,413 positive reviews and 625 negative reviews with 5709 Steam purchases. These numbers indicate that there is a potential market for such a game and that a well created game would be able to recoup its development costs.</w:t>
      </w:r>
    </w:p>
    <w:p w:rsidR="00040A97" w:rsidRDefault="00040A97"/>
    <w:p w:rsidR="00040A97" w:rsidRDefault="002E5E0F">
      <w:r>
        <w:rPr>
          <w:rFonts w:ascii="Times New Roman" w:eastAsia="Times New Roman" w:hAnsi="Times New Roman" w:cs="Times New Roman"/>
        </w:rPr>
        <w:t>The users of this game platform should be able to interact with other users in a variety of ways. The backend should be robust and expandable to leverage the unique integration of the platform allowing for future development. Administrators should have the ability to review player behavior and make corrective actions to maintain the overall user experience.</w:t>
      </w:r>
    </w:p>
    <w:p w:rsidR="00040A97" w:rsidRDefault="002E5E0F">
      <w:pPr>
        <w:pStyle w:val="Heading2"/>
        <w:contextualSpacing w:val="0"/>
      </w:pPr>
      <w:bookmarkStart w:id="25" w:name="_krnlagynzyzl" w:colFirst="0" w:colLast="0"/>
      <w:bookmarkEnd w:id="25"/>
      <w:r>
        <w:rPr>
          <w:rFonts w:ascii="Times New Roman" w:eastAsia="Times New Roman" w:hAnsi="Times New Roman" w:cs="Times New Roman"/>
        </w:rPr>
        <w:t>2.2 Sprint 2 - Problem statement</w:t>
      </w:r>
    </w:p>
    <w:p w:rsidR="00040A97" w:rsidRDefault="002E5E0F">
      <w:pPr>
        <w:ind w:firstLine="720"/>
      </w:pPr>
      <w:r>
        <w:rPr>
          <w:rFonts w:ascii="Times New Roman" w:eastAsia="Times New Roman" w:hAnsi="Times New Roman" w:cs="Times New Roman"/>
        </w:rPr>
        <w:t>No changes have been made to the problem statement this Sprint.</w:t>
      </w:r>
    </w:p>
    <w:p w:rsidR="00040A97" w:rsidRDefault="002E5E0F">
      <w:pPr>
        <w:pStyle w:val="Heading2"/>
        <w:contextualSpacing w:val="0"/>
      </w:pPr>
      <w:bookmarkStart w:id="26" w:name="_47t2ialb9krs" w:colFirst="0" w:colLast="0"/>
      <w:bookmarkEnd w:id="26"/>
      <w:r>
        <w:rPr>
          <w:rFonts w:ascii="Times New Roman" w:eastAsia="Times New Roman" w:hAnsi="Times New Roman" w:cs="Times New Roman"/>
        </w:rPr>
        <w:t>2.3 Sprint 3 - Problem statement</w:t>
      </w:r>
    </w:p>
    <w:p w:rsidR="00040A97" w:rsidRDefault="002E5E0F">
      <w:pPr>
        <w:ind w:firstLine="720"/>
      </w:pPr>
      <w:r>
        <w:rPr>
          <w:rFonts w:ascii="Times New Roman" w:eastAsia="Times New Roman" w:hAnsi="Times New Roman" w:cs="Times New Roman"/>
        </w:rPr>
        <w:t>No changes have been made to the problem statement this Sprint.</w:t>
      </w:r>
    </w:p>
    <w:p w:rsidR="00040A97" w:rsidRDefault="00040A97">
      <w:pPr>
        <w:pStyle w:val="Heading2"/>
        <w:spacing w:line="259" w:lineRule="auto"/>
        <w:contextualSpacing w:val="0"/>
      </w:pPr>
      <w:bookmarkStart w:id="27" w:name="_wa3mxl6wms5g" w:colFirst="0" w:colLast="0"/>
      <w:bookmarkEnd w:id="27"/>
    </w:p>
    <w:p w:rsidR="00040A97" w:rsidRDefault="002E5E0F">
      <w:pPr>
        <w:pStyle w:val="Heading2"/>
        <w:spacing w:line="259" w:lineRule="auto"/>
        <w:contextualSpacing w:val="0"/>
      </w:pPr>
      <w:bookmarkStart w:id="28" w:name="_53a5ecahwfzz" w:colFirst="0" w:colLast="0"/>
      <w:bookmarkEnd w:id="28"/>
      <w:r>
        <w:rPr>
          <w:rFonts w:ascii="Times New Roman" w:eastAsia="Times New Roman" w:hAnsi="Times New Roman" w:cs="Times New Roman"/>
        </w:rPr>
        <w:t>2.4 Review and compare your original problem statement</w:t>
      </w:r>
    </w:p>
    <w:p w:rsidR="00040A97" w:rsidRDefault="00040A97"/>
    <w:tbl>
      <w:tblPr>
        <w:tblStyle w:val="a"/>
        <w:tblW w:w="930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2055"/>
        <w:gridCol w:w="2445"/>
        <w:gridCol w:w="2820"/>
      </w:tblGrid>
      <w:tr w:rsidR="00040A97">
        <w:tc>
          <w:tcPr>
            <w:tcW w:w="1980" w:type="dxa"/>
            <w:shd w:val="clear" w:color="auto" w:fill="C9DAF8"/>
            <w:tcMar>
              <w:top w:w="100" w:type="dxa"/>
              <w:left w:w="100" w:type="dxa"/>
              <w:bottom w:w="100" w:type="dxa"/>
              <w:right w:w="100" w:type="dxa"/>
            </w:tcMar>
          </w:tcPr>
          <w:p w:rsidR="00040A97" w:rsidRDefault="00040A97">
            <w:pPr>
              <w:widowControl w:val="0"/>
              <w:spacing w:line="240" w:lineRule="auto"/>
              <w:jc w:val="center"/>
            </w:pPr>
          </w:p>
        </w:tc>
        <w:tc>
          <w:tcPr>
            <w:tcW w:w="2055"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4"/>
                <w:szCs w:val="24"/>
              </w:rPr>
              <w:t>Modifications</w:t>
            </w:r>
          </w:p>
        </w:tc>
        <w:tc>
          <w:tcPr>
            <w:tcW w:w="2445" w:type="dxa"/>
            <w:tcBorders>
              <w:left w:val="single" w:sz="12" w:space="0" w:color="000000"/>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4"/>
                <w:szCs w:val="24"/>
              </w:rPr>
              <w:t>Exclusions</w:t>
            </w:r>
          </w:p>
        </w:tc>
        <w:tc>
          <w:tcPr>
            <w:tcW w:w="2820" w:type="dxa"/>
            <w:tcBorders>
              <w:left w:val="single" w:sz="12" w:space="0" w:color="000000"/>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4"/>
                <w:szCs w:val="24"/>
              </w:rPr>
              <w:t>Additions</w:t>
            </w:r>
          </w:p>
        </w:tc>
      </w:tr>
      <w:tr w:rsidR="00040A97">
        <w:trPr>
          <w:trHeight w:val="440"/>
        </w:trPr>
        <w:tc>
          <w:tcPr>
            <w:tcW w:w="198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sz w:val="24"/>
                <w:szCs w:val="24"/>
              </w:rPr>
              <w:t>Sprint 0</w:t>
            </w:r>
          </w:p>
        </w:tc>
        <w:tc>
          <w:tcPr>
            <w:tcW w:w="7320" w:type="dxa"/>
            <w:gridSpan w:val="3"/>
            <w:tcBorders>
              <w:top w:val="single" w:sz="12" w:space="0" w:color="000000"/>
              <w:left w:val="single" w:sz="12" w:space="0" w:color="000000"/>
            </w:tcBorders>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sz w:val="24"/>
                <w:szCs w:val="24"/>
              </w:rPr>
              <w:t>Test sprint - No changes made</w:t>
            </w:r>
          </w:p>
        </w:tc>
      </w:tr>
      <w:tr w:rsidR="00040A97">
        <w:trPr>
          <w:trHeight w:val="440"/>
        </w:trPr>
        <w:tc>
          <w:tcPr>
            <w:tcW w:w="198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sz w:val="24"/>
                <w:szCs w:val="24"/>
              </w:rPr>
              <w:t>Sprint 1</w:t>
            </w:r>
          </w:p>
        </w:tc>
        <w:tc>
          <w:tcPr>
            <w:tcW w:w="7320" w:type="dxa"/>
            <w:gridSpan w:val="3"/>
            <w:tcBorders>
              <w:left w:val="single" w:sz="12" w:space="0" w:color="000000"/>
            </w:tcBorders>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sz w:val="24"/>
                <w:szCs w:val="24"/>
              </w:rPr>
              <w:t>No changes to deliverables made this sprint</w:t>
            </w:r>
          </w:p>
        </w:tc>
      </w:tr>
      <w:tr w:rsidR="00040A97">
        <w:trPr>
          <w:trHeight w:val="440"/>
        </w:trPr>
        <w:tc>
          <w:tcPr>
            <w:tcW w:w="198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sz w:val="24"/>
                <w:szCs w:val="24"/>
              </w:rPr>
              <w:t>Sprint 2</w:t>
            </w:r>
          </w:p>
        </w:tc>
        <w:tc>
          <w:tcPr>
            <w:tcW w:w="7320" w:type="dxa"/>
            <w:gridSpan w:val="3"/>
            <w:tcBorders>
              <w:left w:val="single" w:sz="12" w:space="0" w:color="000000"/>
            </w:tcBorders>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sz w:val="24"/>
                <w:szCs w:val="24"/>
              </w:rPr>
              <w:t>No changes to deliverables made this sprint</w:t>
            </w:r>
          </w:p>
        </w:tc>
      </w:tr>
      <w:tr w:rsidR="00040A97">
        <w:trPr>
          <w:trHeight w:val="440"/>
        </w:trPr>
        <w:tc>
          <w:tcPr>
            <w:tcW w:w="198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sz w:val="24"/>
                <w:szCs w:val="24"/>
              </w:rPr>
              <w:t>Sprint 3</w:t>
            </w:r>
          </w:p>
        </w:tc>
        <w:tc>
          <w:tcPr>
            <w:tcW w:w="7320" w:type="dxa"/>
            <w:gridSpan w:val="3"/>
            <w:tcBorders>
              <w:left w:val="single" w:sz="12" w:space="0" w:color="000000"/>
            </w:tcBorders>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sz w:val="24"/>
                <w:szCs w:val="24"/>
              </w:rPr>
              <w:t>No changes to deliverables made this sprint</w:t>
            </w:r>
          </w:p>
        </w:tc>
      </w:tr>
    </w:tbl>
    <w:p w:rsidR="00040A97" w:rsidRDefault="002E5E0F">
      <w:pPr>
        <w:pStyle w:val="Heading1"/>
        <w:spacing w:line="259" w:lineRule="auto"/>
        <w:contextualSpacing w:val="0"/>
      </w:pPr>
      <w:bookmarkStart w:id="29" w:name="_icvtisbanfov" w:colFirst="0" w:colLast="0"/>
      <w:bookmarkEnd w:id="29"/>
      <w:r>
        <w:rPr>
          <w:rFonts w:ascii="Times New Roman" w:eastAsia="Times New Roman" w:hAnsi="Times New Roman" w:cs="Times New Roman"/>
        </w:rPr>
        <w:t xml:space="preserve">3. </w:t>
      </w:r>
      <w:ins w:id="30" w:author="James" w:date="2016-12-03T19:30:00Z">
        <w:r w:rsidR="002D4AF6">
          <w:rPr>
            <w:rFonts w:ascii="Times New Roman" w:eastAsia="Times New Roman" w:hAnsi="Times New Roman" w:cs="Times New Roman"/>
          </w:rPr>
          <w:t xml:space="preserve">3/3 </w:t>
        </w:r>
      </w:ins>
      <w:r>
        <w:rPr>
          <w:rFonts w:ascii="Times New Roman" w:eastAsia="Times New Roman" w:hAnsi="Times New Roman" w:cs="Times New Roman"/>
        </w:rPr>
        <w:t>Team Members</w:t>
      </w:r>
    </w:p>
    <w:p w:rsidR="00040A97" w:rsidRDefault="002E5E0F">
      <w:pPr>
        <w:spacing w:line="259" w:lineRule="auto"/>
      </w:pPr>
      <w:proofErr w:type="gramStart"/>
      <w:r>
        <w:rPr>
          <w:rFonts w:ascii="Times New Roman" w:eastAsia="Times New Roman" w:hAnsi="Times New Roman" w:cs="Times New Roman"/>
        </w:rPr>
        <w:t>Team roles.</w:t>
      </w:r>
      <w:proofErr w:type="gramEnd"/>
      <w:r>
        <w:rPr>
          <w:rFonts w:ascii="Times New Roman" w:eastAsia="Times New Roman" w:hAnsi="Times New Roman" w:cs="Times New Roman"/>
        </w:rPr>
        <w:t xml:space="preserve"> Daniel is our unity expert. Ben is Go and web framework experienced. Billy is web developer and game developer. Corey is our database expert. Marc has user interface design </w:t>
      </w:r>
      <w:r>
        <w:rPr>
          <w:rFonts w:ascii="Times New Roman" w:eastAsia="Times New Roman" w:hAnsi="Times New Roman" w:cs="Times New Roman"/>
        </w:rPr>
        <w:lastRenderedPageBreak/>
        <w:t>experience. All members hope to gain knowledge of procedural generation, and working on larger teams.</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b/>
        </w:rPr>
        <w:t xml:space="preserve">Benjamin Ward: </w:t>
      </w:r>
      <w:r>
        <w:rPr>
          <w:rFonts w:ascii="Times New Roman" w:eastAsia="Times New Roman" w:hAnsi="Times New Roman" w:cs="Times New Roman"/>
          <w:b/>
          <w:i/>
        </w:rPr>
        <w:t>Scrum Master / Developer</w:t>
      </w:r>
    </w:p>
    <w:p w:rsidR="00040A97" w:rsidRDefault="002E5E0F">
      <w:pPr>
        <w:spacing w:line="259" w:lineRule="auto"/>
      </w:pPr>
      <w:r>
        <w:rPr>
          <w:rFonts w:ascii="Times New Roman" w:eastAsia="Times New Roman" w:hAnsi="Times New Roman" w:cs="Times New Roman"/>
        </w:rPr>
        <w:t xml:space="preserve">As a developer, the main responsibility I hold is maintaining the server infrastructure and designing the layout and execution of server-side net code that will allow for game clients to play together online. As a Scrum Master, I facilitate all scrum meetings (standup, sprint planning, review and retrospective) as well </w:t>
      </w:r>
      <w:proofErr w:type="gramStart"/>
      <w:r>
        <w:rPr>
          <w:rFonts w:ascii="Times New Roman" w:eastAsia="Times New Roman" w:hAnsi="Times New Roman" w:cs="Times New Roman"/>
        </w:rPr>
        <w:t xml:space="preserve">I </w:t>
      </w:r>
      <w:del w:id="31" w:author="James" w:date="2016-12-03T19:19:00Z">
        <w:r w:rsidDel="002E5E0F">
          <w:rPr>
            <w:rFonts w:ascii="Times New Roman" w:eastAsia="Times New Roman" w:hAnsi="Times New Roman" w:cs="Times New Roman"/>
          </w:rPr>
          <w:delText>k</w:delText>
        </w:r>
        <w:proofErr w:type="gramEnd"/>
        <w:r w:rsidDel="002E5E0F">
          <w:rPr>
            <w:rFonts w:ascii="Times New Roman" w:eastAsia="Times New Roman" w:hAnsi="Times New Roman" w:cs="Times New Roman"/>
          </w:rPr>
          <w:delText xml:space="preserve">eep track </w:delText>
        </w:r>
      </w:del>
      <w:ins w:id="32" w:author="James" w:date="2016-12-03T19:19:00Z">
        <w:r>
          <w:rPr>
            <w:rFonts w:ascii="Times New Roman" w:eastAsia="Times New Roman" w:hAnsi="Times New Roman" w:cs="Times New Roman"/>
          </w:rPr>
          <w:t xml:space="preserve"> ?? </w:t>
        </w:r>
        <w:proofErr w:type="gramStart"/>
        <w:r>
          <w:rPr>
            <w:rFonts w:ascii="Times New Roman" w:eastAsia="Times New Roman" w:hAnsi="Times New Roman" w:cs="Times New Roman"/>
          </w:rPr>
          <w:t>update</w:t>
        </w:r>
        <w:proofErr w:type="gramEnd"/>
        <w:r>
          <w:rPr>
            <w:rFonts w:ascii="Times New Roman" w:eastAsia="Times New Roman" w:hAnsi="Times New Roman" w:cs="Times New Roman"/>
          </w:rPr>
          <w:t xml:space="preserve"> every team with the current project. (Scrum master does not have </w:t>
        </w:r>
      </w:ins>
      <w:ins w:id="33" w:author="James" w:date="2016-12-03T19:20:00Z">
        <w:r>
          <w:rPr>
            <w:rFonts w:ascii="Times New Roman" w:eastAsia="Times New Roman" w:hAnsi="Times New Roman" w:cs="Times New Roman"/>
          </w:rPr>
          <w:t>the management</w:t>
        </w:r>
      </w:ins>
      <w:ins w:id="34" w:author="James" w:date="2016-12-03T19:19:00Z">
        <w:r>
          <w:rPr>
            <w:rFonts w:ascii="Times New Roman" w:eastAsia="Times New Roman" w:hAnsi="Times New Roman" w:cs="Times New Roman"/>
          </w:rPr>
          <w:t xml:space="preserve"> </w:t>
        </w:r>
      </w:ins>
      <w:ins w:id="35" w:author="James" w:date="2016-12-03T19:20:00Z">
        <w:r>
          <w:rPr>
            <w:rFonts w:ascii="Times New Roman" w:eastAsia="Times New Roman" w:hAnsi="Times New Roman" w:cs="Times New Roman"/>
          </w:rPr>
          <w:t xml:space="preserve">role of “keeping track” </w:t>
        </w:r>
      </w:ins>
      <w:r>
        <w:rPr>
          <w:rFonts w:ascii="Times New Roman" w:eastAsia="Times New Roman" w:hAnsi="Times New Roman" w:cs="Times New Roman"/>
        </w:rPr>
        <w:t>of what the other team Members are currently doing, providing assistance if any other developers run into roadblocks. I take notes at all the meetings and maintain the repository for documentation.</w:t>
      </w:r>
    </w:p>
    <w:p w:rsidR="00040A97" w:rsidRDefault="002E5E0F">
      <w:r>
        <w:rPr>
          <w:rFonts w:ascii="Times New Roman" w:eastAsia="Times New Roman" w:hAnsi="Times New Roman" w:cs="Times New Roman"/>
        </w:rPr>
        <w:tab/>
      </w:r>
      <w:r>
        <w:rPr>
          <w:rFonts w:ascii="Times New Roman" w:eastAsia="Times New Roman" w:hAnsi="Times New Roman" w:cs="Times New Roman"/>
        </w:rPr>
        <w:tab/>
      </w:r>
    </w:p>
    <w:p w:rsidR="00040A97" w:rsidRDefault="002E5E0F">
      <w:r>
        <w:rPr>
          <w:rFonts w:ascii="Times New Roman" w:eastAsia="Times New Roman" w:hAnsi="Times New Roman" w:cs="Times New Roman"/>
          <w:b/>
        </w:rPr>
        <w:t xml:space="preserve">Billy Spelchan: </w:t>
      </w:r>
      <w:r>
        <w:rPr>
          <w:rFonts w:ascii="Times New Roman" w:eastAsia="Times New Roman" w:hAnsi="Times New Roman" w:cs="Times New Roman"/>
          <w:b/>
          <w:i/>
        </w:rPr>
        <w:t>Team Lead / Developer</w:t>
      </w:r>
    </w:p>
    <w:p w:rsidR="00040A97" w:rsidRDefault="002E5E0F">
      <w:r>
        <w:rPr>
          <w:rFonts w:ascii="Times New Roman" w:eastAsia="Times New Roman" w:hAnsi="Times New Roman" w:cs="Times New Roman"/>
        </w:rPr>
        <w:t>As a team lead, I will be communicating with James, handling the submission (and assembly if necessary) of the final document, trying to keep the team thinking about the larger goals of the project, managing our three strike policy, and acting as a devil’s advocate if other team members are not already taking on that role. As a developer I tend to be a jack of all trades so will probably have my fingers in everything. With my real-world experience, the key areas that I will be focusing on are the website and game development.</w:t>
      </w:r>
    </w:p>
    <w:p w:rsidR="00040A97" w:rsidRDefault="00040A97"/>
    <w:p w:rsidR="00040A97" w:rsidRDefault="002E5E0F">
      <w:r>
        <w:rPr>
          <w:rFonts w:ascii="Times New Roman" w:eastAsia="Times New Roman" w:hAnsi="Times New Roman" w:cs="Times New Roman"/>
          <w:b/>
        </w:rPr>
        <w:t xml:space="preserve">Corey Frank: </w:t>
      </w:r>
      <w:r>
        <w:rPr>
          <w:rFonts w:ascii="Times New Roman" w:eastAsia="Times New Roman" w:hAnsi="Times New Roman" w:cs="Times New Roman"/>
          <w:b/>
          <w:i/>
        </w:rPr>
        <w:t>Product Owner / Developer</w:t>
      </w:r>
    </w:p>
    <w:p w:rsidR="00040A97" w:rsidRDefault="002E5E0F">
      <w:r>
        <w:rPr>
          <w:rFonts w:ascii="Times New Roman" w:eastAsia="Times New Roman" w:hAnsi="Times New Roman" w:cs="Times New Roman"/>
        </w:rPr>
        <w:t xml:space="preserve">As a product owner, I will be in contact with our client Ben </w:t>
      </w:r>
      <w:proofErr w:type="spellStart"/>
      <w:r>
        <w:rPr>
          <w:rFonts w:ascii="Times New Roman" w:eastAsia="Times New Roman" w:hAnsi="Times New Roman" w:cs="Times New Roman"/>
        </w:rPr>
        <w:t>Heggie</w:t>
      </w:r>
      <w:proofErr w:type="spellEnd"/>
      <w:r>
        <w:rPr>
          <w:rFonts w:ascii="Times New Roman" w:eastAsia="Times New Roman" w:hAnsi="Times New Roman" w:cs="Times New Roman"/>
        </w:rPr>
        <w:t xml:space="preserve">, I will keep him updated on our progress during development and will communicate any changes that the client wishes to implement. I am also in charge of setting up our meeting times and booking rooms for the group to meet. As a developer, I am responsible for several parts of the system, I will be programming several game aspects including (but not limited to) level design, in game chat, the game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as well as some web programming. </w:t>
      </w:r>
    </w:p>
    <w:p w:rsidR="00040A97" w:rsidRDefault="00040A97"/>
    <w:p w:rsidR="00040A97" w:rsidRDefault="002E5E0F">
      <w:r>
        <w:rPr>
          <w:rFonts w:ascii="Times New Roman" w:eastAsia="Times New Roman" w:hAnsi="Times New Roman" w:cs="Times New Roman"/>
          <w:b/>
        </w:rPr>
        <w:t xml:space="preserve">Daniel Atkinson: </w:t>
      </w:r>
      <w:r>
        <w:rPr>
          <w:rFonts w:ascii="Times New Roman" w:eastAsia="Times New Roman" w:hAnsi="Times New Roman" w:cs="Times New Roman"/>
          <w:b/>
          <w:i/>
        </w:rPr>
        <w:t>Developer</w:t>
      </w:r>
    </w:p>
    <w:p w:rsidR="00040A97" w:rsidRDefault="002E5E0F">
      <w:r>
        <w:rPr>
          <w:rFonts w:ascii="Times New Roman" w:eastAsia="Times New Roman" w:hAnsi="Times New Roman" w:cs="Times New Roman"/>
        </w:rPr>
        <w:t>As a developer, I will be focusing on the development of the game using my experience with game design, unity game engine, and C# programming language. I will ensure that our implementation of various game functions makes the best use of the unity game engine and conforms to best practices as far as is useful to us as a team. Because I have the most experience</w:t>
      </w:r>
      <w:ins w:id="36" w:author="James" w:date="2016-12-03T19:23:00Z">
        <w:r w:rsidR="002D4AF6">
          <w:rPr>
            <w:rFonts w:ascii="Times New Roman" w:eastAsia="Times New Roman" w:hAnsi="Times New Roman" w:cs="Times New Roman"/>
          </w:rPr>
          <w:t xml:space="preserve"> </w:t>
        </w:r>
      </w:ins>
      <w:del w:id="37" w:author="James" w:date="2016-12-03T19:23:00Z">
        <w:r w:rsidDel="002D4AF6">
          <w:rPr>
            <w:rFonts w:ascii="Times New Roman" w:eastAsia="Times New Roman" w:hAnsi="Times New Roman" w:cs="Times New Roman"/>
          </w:rPr>
          <w:delText xml:space="preserve"> </w:delText>
        </w:r>
      </w:del>
      <w:r>
        <w:rPr>
          <w:rFonts w:ascii="Times New Roman" w:eastAsia="Times New Roman" w:hAnsi="Times New Roman" w:cs="Times New Roman"/>
        </w:rPr>
        <w:t xml:space="preserve">of the team members with game development and the use of unity I will be focusing primarily on some of the more technical and involved aspects of the game development including but not limited to enemy intelligence and game </w:t>
      </w:r>
      <w:proofErr w:type="gramStart"/>
      <w:r>
        <w:rPr>
          <w:rFonts w:ascii="Times New Roman" w:eastAsia="Times New Roman" w:hAnsi="Times New Roman" w:cs="Times New Roman"/>
        </w:rPr>
        <w:t>networking.</w:t>
      </w:r>
      <w:proofErr w:type="gramEnd"/>
      <w:r>
        <w:rPr>
          <w:rFonts w:ascii="Times New Roman" w:eastAsia="Times New Roman" w:hAnsi="Times New Roman" w:cs="Times New Roman"/>
        </w:rPr>
        <w:t xml:space="preserve"> </w:t>
      </w:r>
    </w:p>
    <w:p w:rsidR="00040A97" w:rsidRDefault="00040A97"/>
    <w:p w:rsidR="00040A97" w:rsidRDefault="002E5E0F">
      <w:r>
        <w:rPr>
          <w:rFonts w:ascii="Times New Roman" w:eastAsia="Times New Roman" w:hAnsi="Times New Roman" w:cs="Times New Roman"/>
          <w:b/>
        </w:rPr>
        <w:t xml:space="preserve">Marc-Andrew </w:t>
      </w:r>
      <w:proofErr w:type="spellStart"/>
      <w:r>
        <w:rPr>
          <w:rFonts w:ascii="Times New Roman" w:eastAsia="Times New Roman" w:hAnsi="Times New Roman" w:cs="Times New Roman"/>
          <w:b/>
        </w:rPr>
        <w:t>Dunwell</w:t>
      </w:r>
      <w:proofErr w:type="spellEnd"/>
      <w:r>
        <w:rPr>
          <w:rFonts w:ascii="Times New Roman" w:eastAsia="Times New Roman" w:hAnsi="Times New Roman" w:cs="Times New Roman"/>
          <w:b/>
        </w:rPr>
        <w:t>:</w:t>
      </w:r>
      <w:r>
        <w:rPr>
          <w:rFonts w:ascii="Times New Roman" w:eastAsia="Times New Roman" w:hAnsi="Times New Roman" w:cs="Times New Roman"/>
          <w:b/>
          <w:i/>
        </w:rPr>
        <w:t xml:space="preserve"> Developer</w:t>
      </w:r>
    </w:p>
    <w:p w:rsidR="00040A97" w:rsidRDefault="002E5E0F">
      <w:r>
        <w:rPr>
          <w:rFonts w:ascii="Times New Roman" w:eastAsia="Times New Roman" w:hAnsi="Times New Roman" w:cs="Times New Roman"/>
        </w:rPr>
        <w:t xml:space="preserve">As a developer, I will be focusing on learning and utilizing the Unity game engine to the best of my ability to develop several aspects that are core to gameplay, and with my experience in User Interface design, I will be ensuring that our game follows through with the standard that is expected to make playing easy, and simple for all users. I will be utilizing my experience in design and to keep the game attractive and following the theme that we have chosen. </w:t>
      </w:r>
      <w:r>
        <w:br w:type="page"/>
      </w:r>
    </w:p>
    <w:p w:rsidR="00040A97" w:rsidRDefault="00040A97"/>
    <w:p w:rsidR="00040A97" w:rsidRDefault="002E5E0F">
      <w:pPr>
        <w:pStyle w:val="Heading1"/>
        <w:contextualSpacing w:val="0"/>
      </w:pPr>
      <w:bookmarkStart w:id="38" w:name="_owr9c7rwnxh" w:colFirst="0" w:colLast="0"/>
      <w:bookmarkEnd w:id="38"/>
      <w:r>
        <w:rPr>
          <w:rFonts w:ascii="Times New Roman" w:eastAsia="Times New Roman" w:hAnsi="Times New Roman" w:cs="Times New Roman"/>
        </w:rPr>
        <w:t xml:space="preserve">4. </w:t>
      </w:r>
      <w:ins w:id="39" w:author="James" w:date="2016-12-03T19:30:00Z">
        <w:r w:rsidR="002D4AF6">
          <w:rPr>
            <w:rFonts w:ascii="Times New Roman" w:eastAsia="Times New Roman" w:hAnsi="Times New Roman" w:cs="Times New Roman"/>
          </w:rPr>
          <w:t xml:space="preserve">5/5 </w:t>
        </w:r>
      </w:ins>
      <w:r>
        <w:rPr>
          <w:rFonts w:ascii="Times New Roman" w:eastAsia="Times New Roman" w:hAnsi="Times New Roman" w:cs="Times New Roman"/>
        </w:rPr>
        <w:t xml:space="preserve">Development Process </w:t>
      </w:r>
      <w:r>
        <w:rPr>
          <w:rFonts w:ascii="Times New Roman" w:eastAsia="Times New Roman" w:hAnsi="Times New Roman" w:cs="Times New Roman"/>
        </w:rPr>
        <w:tab/>
      </w:r>
    </w:p>
    <w:p w:rsidR="00040A97" w:rsidRDefault="002E5E0F">
      <w:pPr>
        <w:pStyle w:val="Heading2"/>
        <w:contextualSpacing w:val="0"/>
      </w:pPr>
      <w:bookmarkStart w:id="40" w:name="_ra0ly15bzv7v" w:colFirst="0" w:colLast="0"/>
      <w:bookmarkEnd w:id="40"/>
      <w:r>
        <w:rPr>
          <w:rFonts w:ascii="Times New Roman" w:eastAsia="Times New Roman" w:hAnsi="Times New Roman" w:cs="Times New Roman"/>
        </w:rPr>
        <w:t xml:space="preserve">4.1 Description of the Agile Scrum process </w:t>
      </w:r>
    </w:p>
    <w:p w:rsidR="00040A97" w:rsidRDefault="002E5E0F">
      <w:pPr>
        <w:rPr>
          <w:ins w:id="41" w:author="James" w:date="2016-12-03T19:23:00Z"/>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that</w:t>
      </w:r>
      <w:proofErr w:type="gramEnd"/>
      <w:r>
        <w:rPr>
          <w:rFonts w:ascii="Times New Roman" w:eastAsia="Times New Roman" w:hAnsi="Times New Roman" w:cs="Times New Roman"/>
        </w:rPr>
        <w:t xml:space="preserve"> your team followed through the project development.)</w:t>
      </w:r>
    </w:p>
    <w:p w:rsidR="002D4AF6" w:rsidRDefault="002D4AF6">
      <w:pPr>
        <w:rPr>
          <w:ins w:id="42" w:author="James" w:date="2016-12-03T19:23:00Z"/>
          <w:rFonts w:ascii="Times New Roman" w:eastAsia="Times New Roman" w:hAnsi="Times New Roman" w:cs="Times New Roman"/>
        </w:rPr>
      </w:pPr>
    </w:p>
    <w:p w:rsidR="002D4AF6" w:rsidRDefault="002D4AF6">
      <w:ins w:id="43" w:author="James" w:date="2016-12-03T19:23:00Z">
        <w:r>
          <w:rPr>
            <w:rFonts w:ascii="Times New Roman" w:eastAsia="Times New Roman" w:hAnsi="Times New Roman" w:cs="Times New Roman"/>
          </w:rPr>
          <w:t>I don</w:t>
        </w:r>
      </w:ins>
      <w:ins w:id="44" w:author="James" w:date="2016-12-03T19:24:00Z">
        <w:r>
          <w:rPr>
            <w:rFonts w:ascii="Times New Roman" w:eastAsia="Times New Roman" w:hAnsi="Times New Roman" w:cs="Times New Roman"/>
          </w:rPr>
          <w:t>’t think your team does daily Scrum Meeting</w:t>
        </w:r>
        <w:proofErr w:type="gramStart"/>
        <w:r>
          <w:rPr>
            <w:rFonts w:ascii="Times New Roman" w:eastAsia="Times New Roman" w:hAnsi="Times New Roman" w:cs="Times New Roman"/>
          </w:rPr>
          <w:t>, …??!</w:t>
        </w:r>
      </w:ins>
      <w:proofErr w:type="gramEnd"/>
    </w:p>
    <w:p w:rsidR="00040A97" w:rsidRDefault="002E5E0F">
      <w:pPr>
        <w:spacing w:line="259" w:lineRule="auto"/>
        <w:jc w:val="center"/>
      </w:pPr>
      <w:r>
        <w:rPr>
          <w:noProof/>
        </w:rPr>
        <w:drawing>
          <wp:inline distT="114300" distB="114300" distL="114300" distR="114300" wp14:anchorId="6F5F66C4" wp14:editId="39F652E2">
            <wp:extent cx="5731200" cy="3225800"/>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040A97" w:rsidRDefault="002E5E0F">
      <w:pPr>
        <w:spacing w:line="259" w:lineRule="auto"/>
        <w:jc w:val="center"/>
      </w:pPr>
      <w:r>
        <w:rPr>
          <w:rFonts w:ascii="Times New Roman" w:eastAsia="Times New Roman" w:hAnsi="Times New Roman" w:cs="Times New Roman"/>
          <w:i/>
          <w:sz w:val="24"/>
          <w:szCs w:val="24"/>
        </w:rPr>
        <w:t>Source: http://www.etechpulse.com/2015/02/agile-scrum-process-sdlc.html</w:t>
      </w:r>
    </w:p>
    <w:p w:rsidR="00040A97" w:rsidRDefault="00040A97">
      <w:pPr>
        <w:spacing w:line="259" w:lineRule="auto"/>
        <w:jc w:val="center"/>
      </w:pPr>
    </w:p>
    <w:p w:rsidR="00040A97" w:rsidRDefault="002E5E0F">
      <w:pPr>
        <w:pStyle w:val="Heading3"/>
        <w:contextualSpacing w:val="0"/>
      </w:pPr>
      <w:bookmarkStart w:id="45" w:name="_4kzhbvbq9nr5" w:colFirst="0" w:colLast="0"/>
      <w:bookmarkEnd w:id="45"/>
      <w:r>
        <w:rPr>
          <w:rFonts w:ascii="Times New Roman" w:eastAsia="Times New Roman" w:hAnsi="Times New Roman" w:cs="Times New Roman"/>
        </w:rPr>
        <w:t>4.1.1 Product Backlog</w:t>
      </w:r>
    </w:p>
    <w:p w:rsidR="00040A97" w:rsidRDefault="002E5E0F">
      <w:r>
        <w:rPr>
          <w:rFonts w:ascii="Times New Roman" w:eastAsia="Times New Roman" w:hAnsi="Times New Roman" w:cs="Times New Roman"/>
        </w:rPr>
        <w:tab/>
        <w:t>The Product backlog is a prioritized list of work for the development team, containing short descriptions of the functionality that will be expected throughout the project.</w:t>
      </w:r>
      <w:ins w:id="46" w:author="James" w:date="2016-12-03T19:26:00Z">
        <w:r w:rsidR="002D4AF6">
          <w:rPr>
            <w:rFonts w:ascii="Times New Roman" w:eastAsia="Times New Roman" w:hAnsi="Times New Roman" w:cs="Times New Roman"/>
          </w:rPr>
          <w:t xml:space="preserve"> (</w:t>
        </w:r>
        <w:proofErr w:type="gramStart"/>
        <w:r w:rsidR="002D4AF6">
          <w:rPr>
            <w:rFonts w:ascii="Times New Roman" w:eastAsia="Times New Roman" w:hAnsi="Times New Roman" w:cs="Times New Roman"/>
          </w:rPr>
          <w:t>see</w:t>
        </w:r>
        <w:proofErr w:type="gramEnd"/>
        <w:r w:rsidR="002D4AF6">
          <w:rPr>
            <w:rFonts w:ascii="Times New Roman" w:eastAsia="Times New Roman" w:hAnsi="Times New Roman" w:cs="Times New Roman"/>
          </w:rPr>
          <w:t xml:space="preserve"> appendix ?? for the product backlog list(</w:t>
        </w:r>
      </w:ins>
      <w:r>
        <w:rPr>
          <w:rFonts w:ascii="Times New Roman" w:eastAsia="Times New Roman" w:hAnsi="Times New Roman" w:cs="Times New Roman"/>
        </w:rPr>
        <w:t xml:space="preserve"> Our requirements obtained from the client provide the foundation for our current product backlog. The user story map then arranges user stories from the product backlog into a useful model to help understand the functionality of the system, identify holes and omissions in your backlog, and effectively plan holistic releases that deliver value to users and business with each release.</w:t>
      </w:r>
    </w:p>
    <w:p w:rsidR="00040A97" w:rsidRDefault="002E5E0F">
      <w:pPr>
        <w:pStyle w:val="Heading3"/>
        <w:contextualSpacing w:val="0"/>
      </w:pPr>
      <w:bookmarkStart w:id="47" w:name="_2rzuqupifhi5" w:colFirst="0" w:colLast="0"/>
      <w:bookmarkEnd w:id="47"/>
      <w:r>
        <w:rPr>
          <w:rFonts w:ascii="Times New Roman" w:eastAsia="Times New Roman" w:hAnsi="Times New Roman" w:cs="Times New Roman"/>
        </w:rPr>
        <w:t>4.1.2 Sprint Planning</w:t>
      </w:r>
    </w:p>
    <w:p w:rsidR="00040A97" w:rsidRDefault="002E5E0F">
      <w:r>
        <w:rPr>
          <w:rFonts w:ascii="Times New Roman" w:eastAsia="Times New Roman" w:hAnsi="Times New Roman" w:cs="Times New Roman"/>
        </w:rPr>
        <w:tab/>
        <w:t xml:space="preserve">Sprint planning is a group effort involving every individual involved in the team (product owner, scrum master, and the entire development team). Our scrum master Ben runs the meeting; the product owner Corey describes the highest priority features to the team from the user story map which was generated by the product backlog, and all of the team defines work and effort by asking questions to turn the high-level user stories into the detailed tasks of the sprint backlog. These items once defined are run through a process known as planning poker which estimates the story points of each </w:t>
      </w:r>
      <w:r>
        <w:rPr>
          <w:rFonts w:ascii="Times New Roman" w:eastAsia="Times New Roman" w:hAnsi="Times New Roman" w:cs="Times New Roman"/>
        </w:rPr>
        <w:lastRenderedPageBreak/>
        <w:t>task. The cards 1</w:t>
      </w:r>
      <w:proofErr w:type="gramStart"/>
      <w:r>
        <w:rPr>
          <w:rFonts w:ascii="Times New Roman" w:eastAsia="Times New Roman" w:hAnsi="Times New Roman" w:cs="Times New Roman"/>
        </w:rPr>
        <w:t>,2,3,5,8</w:t>
      </w:r>
      <w:proofErr w:type="gramEnd"/>
      <w:r>
        <w:rPr>
          <w:rFonts w:ascii="Times New Roman" w:eastAsia="Times New Roman" w:hAnsi="Times New Roman" w:cs="Times New Roman"/>
        </w:rPr>
        <w:t xml:space="preserve"> and king </w:t>
      </w:r>
      <w:ins w:id="48" w:author="James" w:date="2016-12-03T19:28:00Z">
        <w:r w:rsidR="002D4AF6">
          <w:rPr>
            <w:rFonts w:ascii="Times New Roman" w:eastAsia="Times New Roman" w:hAnsi="Times New Roman" w:cs="Times New Roman"/>
          </w:rPr>
          <w:t xml:space="preserve"> What is the purpose of the “King” card?  </w:t>
        </w:r>
      </w:ins>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given out to each team member which then chooses a card that represents the size complexity in completing the story. Once all members have chosen a card they are revealed and if they are different a discussion on the differences of opinions occurs followed by a re vote until everyone agrees. If a task is 8 or higher we discuss breaking down the task further as it is too large for the project. Finally each team member assigns themselves a task that suits their ability and time available. These team members then flesh out the individual sub-tasks and estimate the time of each task. Once the process has finished, Corey starts the sprint. This planning method has been implemented in our project which has resulted in our Sprint 1, 2 and 3 backlogs.</w:t>
      </w:r>
    </w:p>
    <w:p w:rsidR="00040A97" w:rsidRDefault="002E5E0F">
      <w:pPr>
        <w:pStyle w:val="Heading3"/>
        <w:contextualSpacing w:val="0"/>
      </w:pPr>
      <w:bookmarkStart w:id="49" w:name="_8jryhingm53" w:colFirst="0" w:colLast="0"/>
      <w:bookmarkEnd w:id="49"/>
      <w:r>
        <w:rPr>
          <w:rFonts w:ascii="Times New Roman" w:eastAsia="Times New Roman" w:hAnsi="Times New Roman" w:cs="Times New Roman"/>
        </w:rPr>
        <w:t>4.1.3 Sprint Backlog</w:t>
      </w:r>
    </w:p>
    <w:p w:rsidR="00040A97" w:rsidRDefault="002E5E0F">
      <w:r>
        <w:rPr>
          <w:rFonts w:ascii="Times New Roman" w:eastAsia="Times New Roman" w:hAnsi="Times New Roman" w:cs="Times New Roman"/>
        </w:rPr>
        <w:tab/>
        <w:t xml:space="preserve">The Sprint backlog is a list of tasks defined by the team that is to be completed during the Sprint. It is maintained by the product owner Corey, who sorted it by order of priority and developers pulled tasks by order </w:t>
      </w:r>
      <w:proofErr w:type="spellStart"/>
      <w:r>
        <w:rPr>
          <w:rFonts w:ascii="Times New Roman" w:eastAsia="Times New Roman" w:hAnsi="Times New Roman" w:cs="Times New Roman"/>
        </w:rPr>
        <w:t>or</w:t>
      </w:r>
      <w:proofErr w:type="spellEnd"/>
      <w:r>
        <w:rPr>
          <w:rFonts w:ascii="Times New Roman" w:eastAsia="Times New Roman" w:hAnsi="Times New Roman" w:cs="Times New Roman"/>
        </w:rPr>
        <w:t xml:space="preserve"> priority and their own individual expertise or interest. An example would be a developer that is interested in web server development would pull a task to do with server/client communication. Tasks are at points within the sprint added or removed from the backlog in response to risks occurring (for example, members of the group becoming sick), bugs popping up in the code base, or tasks that were estimated as low effort but found to be high in required work hours. </w:t>
      </w:r>
    </w:p>
    <w:p w:rsidR="00040A97" w:rsidRDefault="002E5E0F">
      <w:pPr>
        <w:pStyle w:val="Heading3"/>
        <w:contextualSpacing w:val="0"/>
      </w:pPr>
      <w:bookmarkStart w:id="50" w:name="_53md7516g76o" w:colFirst="0" w:colLast="0"/>
      <w:bookmarkEnd w:id="50"/>
      <w:r>
        <w:rPr>
          <w:rFonts w:ascii="Times New Roman" w:eastAsia="Times New Roman" w:hAnsi="Times New Roman" w:cs="Times New Roman"/>
        </w:rPr>
        <w:t>4.1.4 Sprints</w:t>
      </w:r>
    </w:p>
    <w:p w:rsidR="00040A97" w:rsidRDefault="002E5E0F">
      <w:pPr>
        <w:ind w:firstLine="720"/>
      </w:pPr>
      <w:r>
        <w:rPr>
          <w:rFonts w:ascii="Times New Roman" w:eastAsia="Times New Roman" w:hAnsi="Times New Roman" w:cs="Times New Roman"/>
        </w:rPr>
        <w:t xml:space="preserve">Sprints are </w:t>
      </w:r>
      <w:proofErr w:type="spellStart"/>
      <w:r>
        <w:rPr>
          <w:rFonts w:ascii="Times New Roman" w:eastAsia="Times New Roman" w:hAnsi="Times New Roman" w:cs="Times New Roman"/>
        </w:rPr>
        <w:t>timeboxed</w:t>
      </w:r>
      <w:proofErr w:type="spellEnd"/>
      <w:r>
        <w:rPr>
          <w:rFonts w:ascii="Times New Roman" w:eastAsia="Times New Roman" w:hAnsi="Times New Roman" w:cs="Times New Roman"/>
        </w:rPr>
        <w:t xml:space="preserve"> to 2-weeks per sprint over the course of this project. We have several Scrum meetings throughout the week during our Sprints (Tuesdays, Wednesdays, Thursdays and Saturdays). We would discuss what we planned on completing, and ensure that our tasks are completed before the end of the sprint.</w:t>
      </w:r>
    </w:p>
    <w:p w:rsidR="00040A97" w:rsidRDefault="002E5E0F">
      <w:pPr>
        <w:pStyle w:val="Heading3"/>
        <w:contextualSpacing w:val="0"/>
      </w:pPr>
      <w:bookmarkStart w:id="51" w:name="_y2jpf6f2h4b1" w:colFirst="0" w:colLast="0"/>
      <w:bookmarkEnd w:id="51"/>
      <w:r>
        <w:rPr>
          <w:rFonts w:ascii="Times New Roman" w:eastAsia="Times New Roman" w:hAnsi="Times New Roman" w:cs="Times New Roman"/>
        </w:rPr>
        <w:t>4.1.5 Scrum</w:t>
      </w:r>
    </w:p>
    <w:p w:rsidR="00040A97" w:rsidRDefault="002E5E0F">
      <w:pPr>
        <w:ind w:firstLine="720"/>
      </w:pPr>
      <w:r>
        <w:rPr>
          <w:rFonts w:ascii="Times New Roman" w:eastAsia="Times New Roman" w:hAnsi="Times New Roman" w:cs="Times New Roman"/>
        </w:rPr>
        <w:t>We have several Scrum meetings throughout the week (Tuesdays, Wednesdays, Thursdays and Saturdays), during this time, we discuss what has been done, what will be done next and any problems that we face. After our Scrum meetings, we would continue working on our tasks which will be updated in the following scrum.</w:t>
      </w:r>
    </w:p>
    <w:p w:rsidR="00040A97" w:rsidRDefault="002E5E0F">
      <w:pPr>
        <w:pStyle w:val="Heading3"/>
        <w:contextualSpacing w:val="0"/>
      </w:pPr>
      <w:bookmarkStart w:id="52" w:name="_k4c9dveyx9zu" w:colFirst="0" w:colLast="0"/>
      <w:bookmarkEnd w:id="52"/>
      <w:r>
        <w:rPr>
          <w:rFonts w:ascii="Times New Roman" w:eastAsia="Times New Roman" w:hAnsi="Times New Roman" w:cs="Times New Roman"/>
        </w:rPr>
        <w:t>4.1.6 Demos</w:t>
      </w:r>
    </w:p>
    <w:p w:rsidR="00040A97" w:rsidRDefault="002E5E0F">
      <w:r>
        <w:rPr>
          <w:rFonts w:ascii="Times New Roman" w:eastAsia="Times New Roman" w:hAnsi="Times New Roman" w:cs="Times New Roman"/>
        </w:rPr>
        <w:tab/>
        <w:t>At the end of each sprint a demo will be given on each successful feature completed where they are displayed to the project client.</w:t>
      </w:r>
    </w:p>
    <w:p w:rsidR="00040A97" w:rsidRDefault="002E5E0F">
      <w:pPr>
        <w:pStyle w:val="Heading2"/>
        <w:contextualSpacing w:val="0"/>
      </w:pPr>
      <w:bookmarkStart w:id="53" w:name="_grusmv52kxny" w:colFirst="0" w:colLast="0"/>
      <w:bookmarkEnd w:id="53"/>
      <w:r>
        <w:rPr>
          <w:rFonts w:ascii="Times New Roman" w:eastAsia="Times New Roman" w:hAnsi="Times New Roman" w:cs="Times New Roman"/>
        </w:rPr>
        <w:t>4.2 Project development and management platform (JIRA)</w:t>
      </w:r>
    </w:p>
    <w:p w:rsidR="00040A97" w:rsidRDefault="002E5E0F">
      <w:pPr>
        <w:ind w:left="-30" w:firstLine="720"/>
      </w:pPr>
      <w:r>
        <w:rPr>
          <w:rFonts w:ascii="Times New Roman" w:eastAsia="Times New Roman" w:hAnsi="Times New Roman" w:cs="Times New Roman"/>
          <w:sz w:val="24"/>
          <w:szCs w:val="24"/>
        </w:rPr>
        <w:t xml:space="preserve">The project team used Jira and Google Docs to document, develop user stories and sub-tasks.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was used for version control. Furthermore we are using the following tools:</w:t>
      </w:r>
    </w:p>
    <w:p w:rsidR="00040A97" w:rsidRDefault="00040A97">
      <w:pPr>
        <w:spacing w:line="259" w:lineRule="auto"/>
      </w:pPr>
    </w:p>
    <w:p w:rsidR="00040A97" w:rsidRDefault="002E5E0F">
      <w:pPr>
        <w:spacing w:line="259" w:lineRule="auto"/>
        <w:ind w:left="720"/>
      </w:pPr>
      <w:r>
        <w:rPr>
          <w:rFonts w:ascii="Times New Roman" w:eastAsia="Times New Roman" w:hAnsi="Times New Roman" w:cs="Times New Roman"/>
          <w:sz w:val="24"/>
          <w:szCs w:val="24"/>
        </w:rPr>
        <w:t>JIRA for handling the backlog and sprints</w:t>
      </w:r>
    </w:p>
    <w:p w:rsidR="00040A97" w:rsidRDefault="002E5E0F">
      <w:pPr>
        <w:numPr>
          <w:ilvl w:val="0"/>
          <w:numId w:val="8"/>
        </w:numPr>
        <w:spacing w:line="259" w:lineRule="auto"/>
        <w:ind w:left="1440" w:hanging="360"/>
        <w:contextualSpacing/>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http://cs-oracle.okanagan.bc.ca:8088/</w:t>
        </w:r>
      </w:hyperlink>
    </w:p>
    <w:p w:rsidR="00040A97" w:rsidRDefault="002E5E0F">
      <w:pPr>
        <w:numPr>
          <w:ilvl w:val="0"/>
          <w:numId w:val="8"/>
        </w:numPr>
        <w:spacing w:line="259"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Board (</w:t>
      </w:r>
      <w:proofErr w:type="spellStart"/>
      <w:r>
        <w:rPr>
          <w:rFonts w:ascii="Times New Roman" w:eastAsia="Times New Roman" w:hAnsi="Times New Roman" w:cs="Times New Roman"/>
          <w:sz w:val="24"/>
          <w:szCs w:val="24"/>
        </w:rPr>
        <w:t>CrossingStreams</w:t>
      </w:r>
      <w:proofErr w:type="spellEnd"/>
      <w:r>
        <w:rPr>
          <w:rFonts w:ascii="Times New Roman" w:eastAsia="Times New Roman" w:hAnsi="Times New Roman" w:cs="Times New Roman"/>
          <w:sz w:val="24"/>
          <w:szCs w:val="24"/>
        </w:rPr>
        <w:t>)</w:t>
      </w:r>
    </w:p>
    <w:p w:rsidR="00040A97" w:rsidRDefault="002E5E0F">
      <w:pPr>
        <w:spacing w:line="259" w:lineRule="auto"/>
        <w:ind w:left="720"/>
      </w:pPr>
      <w:r>
        <w:rPr>
          <w:rFonts w:ascii="Times New Roman" w:eastAsia="Times New Roman" w:hAnsi="Times New Roman" w:cs="Times New Roman"/>
          <w:sz w:val="24"/>
          <w:szCs w:val="24"/>
        </w:rPr>
        <w:t xml:space="preserve">GitHub for hosting our repository </w:t>
      </w:r>
    </w:p>
    <w:p w:rsidR="00040A97" w:rsidRDefault="002E5E0F">
      <w:pPr>
        <w:numPr>
          <w:ilvl w:val="0"/>
          <w:numId w:val="9"/>
        </w:numPr>
        <w:spacing w:line="259"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(https://github.com/CoreyFrank/CrossingDocuments)</w:t>
      </w:r>
    </w:p>
    <w:p w:rsidR="00040A97" w:rsidRDefault="002E5E0F">
      <w:pPr>
        <w:numPr>
          <w:ilvl w:val="0"/>
          <w:numId w:val="9"/>
        </w:numPr>
        <w:spacing w:line="259" w:lineRule="auto"/>
        <w:ind w:left="14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Project (</w:t>
      </w:r>
      <w:hyperlink r:id="rId14">
        <w:r>
          <w:rPr>
            <w:rFonts w:ascii="Times New Roman" w:eastAsia="Times New Roman" w:hAnsi="Times New Roman" w:cs="Times New Roman"/>
            <w:color w:val="1155CC"/>
            <w:sz w:val="24"/>
            <w:szCs w:val="24"/>
            <w:u w:val="single"/>
          </w:rPr>
          <w:t>https://github.com/CoreyFrank/CrossingStreams</w:t>
        </w:r>
      </w:hyperlink>
      <w:r>
        <w:rPr>
          <w:rFonts w:ascii="Times New Roman" w:eastAsia="Times New Roman" w:hAnsi="Times New Roman" w:cs="Times New Roman"/>
          <w:sz w:val="24"/>
          <w:szCs w:val="24"/>
        </w:rPr>
        <w:t>)</w:t>
      </w:r>
    </w:p>
    <w:p w:rsidR="00040A97" w:rsidRDefault="002E5E0F">
      <w:pPr>
        <w:spacing w:line="259" w:lineRule="auto"/>
      </w:pPr>
      <w:r>
        <w:rPr>
          <w:rFonts w:ascii="Times New Roman" w:eastAsia="Times New Roman" w:hAnsi="Times New Roman" w:cs="Times New Roman"/>
          <w:sz w:val="24"/>
          <w:szCs w:val="24"/>
        </w:rPr>
        <w:tab/>
        <w:t>Unity game engine</w:t>
      </w:r>
    </w:p>
    <w:p w:rsidR="00040A97" w:rsidRDefault="002E5E0F">
      <w:pPr>
        <w:numPr>
          <w:ilvl w:val="0"/>
          <w:numId w:val="3"/>
        </w:numPr>
        <w:spacing w:line="259"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Gameplay and game features</w:t>
      </w:r>
    </w:p>
    <w:p w:rsidR="00040A97" w:rsidRDefault="002E5E0F">
      <w:pPr>
        <w:spacing w:line="259" w:lineRule="auto"/>
      </w:pPr>
      <w:r>
        <w:rPr>
          <w:rFonts w:ascii="Times New Roman" w:eastAsia="Times New Roman" w:hAnsi="Times New Roman" w:cs="Times New Roman"/>
          <w:sz w:val="24"/>
          <w:szCs w:val="24"/>
        </w:rPr>
        <w:tab/>
        <w:t xml:space="preserve">Jenkins </w:t>
      </w:r>
    </w:p>
    <w:p w:rsidR="00040A97" w:rsidRDefault="002E5E0F">
      <w:pPr>
        <w:numPr>
          <w:ilvl w:val="0"/>
          <w:numId w:val="2"/>
        </w:numPr>
        <w:spacing w:line="259"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Versioning and CI </w:t>
      </w:r>
    </w:p>
    <w:p w:rsidR="00040A97" w:rsidRDefault="002E5E0F">
      <w:pPr>
        <w:pStyle w:val="Heading2"/>
        <w:contextualSpacing w:val="0"/>
      </w:pPr>
      <w:bookmarkStart w:id="54" w:name="_3rkalbe6hfej" w:colFirst="0" w:colLast="0"/>
      <w:bookmarkEnd w:id="54"/>
      <w:r>
        <w:rPr>
          <w:rFonts w:ascii="Times New Roman" w:eastAsia="Times New Roman" w:hAnsi="Times New Roman" w:cs="Times New Roman"/>
        </w:rPr>
        <w:t>4.3 Preliminary Communication Method</w:t>
      </w:r>
    </w:p>
    <w:p w:rsidR="00040A97" w:rsidRDefault="002E5E0F">
      <w:pPr>
        <w:spacing w:line="259" w:lineRule="auto"/>
      </w:pPr>
      <w:r>
        <w:rPr>
          <w:rFonts w:ascii="Times New Roman" w:eastAsia="Times New Roman" w:hAnsi="Times New Roman" w:cs="Times New Roman"/>
          <w:sz w:val="24"/>
          <w:szCs w:val="24"/>
        </w:rPr>
        <w:t>Our method of communication consists of 4 meetings a week as follows:</w:t>
      </w:r>
    </w:p>
    <w:p w:rsidR="00040A97" w:rsidRDefault="002E5E0F">
      <w:pPr>
        <w:spacing w:line="259" w:lineRule="auto"/>
        <w:ind w:left="720"/>
      </w:pPr>
      <w:r>
        <w:rPr>
          <w:rFonts w:ascii="Times New Roman" w:eastAsia="Times New Roman" w:hAnsi="Times New Roman" w:cs="Times New Roman"/>
          <w:sz w:val="24"/>
          <w:szCs w:val="24"/>
        </w:rPr>
        <w:t>Tuesday 11:00 am - Weekly in person (Stand up) - To be changed</w:t>
      </w:r>
    </w:p>
    <w:p w:rsidR="00040A97" w:rsidRDefault="002E5E0F">
      <w:pPr>
        <w:spacing w:line="259" w:lineRule="auto"/>
        <w:ind w:left="720"/>
      </w:pPr>
      <w:r>
        <w:rPr>
          <w:rFonts w:ascii="Times New Roman" w:eastAsia="Times New Roman" w:hAnsi="Times New Roman" w:cs="Times New Roman"/>
          <w:sz w:val="24"/>
          <w:szCs w:val="24"/>
        </w:rPr>
        <w:t>Wednesday 8:30 am - Weekly Lab class SCRUM and planning meeting for 3 hours</w:t>
      </w:r>
    </w:p>
    <w:p w:rsidR="00040A97" w:rsidRDefault="002E5E0F">
      <w:pPr>
        <w:spacing w:line="259" w:lineRule="auto"/>
        <w:ind w:left="720"/>
      </w:pPr>
      <w:r>
        <w:rPr>
          <w:rFonts w:ascii="Times New Roman" w:eastAsia="Times New Roman" w:hAnsi="Times New Roman" w:cs="Times New Roman"/>
          <w:sz w:val="24"/>
          <w:szCs w:val="24"/>
        </w:rPr>
        <w:t>Thursday 6:30 pm, Evening SCRUM and additional planning</w:t>
      </w:r>
    </w:p>
    <w:p w:rsidR="00040A97" w:rsidRDefault="002E5E0F">
      <w:pPr>
        <w:spacing w:line="259" w:lineRule="auto"/>
        <w:ind w:left="720"/>
      </w:pPr>
      <w:r>
        <w:rPr>
          <w:rFonts w:ascii="Times New Roman" w:eastAsia="Times New Roman" w:hAnsi="Times New Roman" w:cs="Times New Roman"/>
          <w:sz w:val="24"/>
          <w:szCs w:val="24"/>
        </w:rPr>
        <w:t>Saturday 1:00 pm - (Online) Skype meeting for SCRUM with additional planning</w:t>
      </w:r>
    </w:p>
    <w:p w:rsidR="00040A97" w:rsidRDefault="00040A97">
      <w:pPr>
        <w:spacing w:line="259" w:lineRule="auto"/>
        <w:ind w:left="720"/>
      </w:pPr>
    </w:p>
    <w:p w:rsidR="00040A97" w:rsidRDefault="002E5E0F">
      <w:pPr>
        <w:spacing w:line="259" w:lineRule="auto"/>
      </w:pPr>
      <w:r>
        <w:rPr>
          <w:rFonts w:ascii="Times New Roman" w:eastAsia="Times New Roman" w:hAnsi="Times New Roman" w:cs="Times New Roman"/>
          <w:sz w:val="24"/>
          <w:szCs w:val="24"/>
        </w:rPr>
        <w:t>In addition to our meetings, we have Slack and Skype (for scrum meetings) setup. Slack is an all in one embedded communication platform which allows for text, file sharing and other features available with plugins.</w:t>
      </w:r>
    </w:p>
    <w:p w:rsidR="00040A97" w:rsidRDefault="002E5E0F">
      <w:r>
        <w:br w:type="page"/>
      </w:r>
    </w:p>
    <w:p w:rsidR="00040A97" w:rsidRDefault="00040A97">
      <w:pPr>
        <w:spacing w:line="259" w:lineRule="auto"/>
      </w:pPr>
    </w:p>
    <w:p w:rsidR="00040A97" w:rsidRDefault="002E5E0F">
      <w:pPr>
        <w:pStyle w:val="Heading1"/>
        <w:spacing w:line="259" w:lineRule="auto"/>
        <w:contextualSpacing w:val="0"/>
      </w:pPr>
      <w:bookmarkStart w:id="55" w:name="_eqt14bp9rfu1" w:colFirst="0" w:colLast="0"/>
      <w:bookmarkEnd w:id="55"/>
      <w:r>
        <w:rPr>
          <w:rFonts w:ascii="Times New Roman" w:eastAsia="Times New Roman" w:hAnsi="Times New Roman" w:cs="Times New Roman"/>
        </w:rPr>
        <w:t>5. Glossary of terms</w:t>
      </w:r>
    </w:p>
    <w:p w:rsidR="00040A97" w:rsidRDefault="00040A97"/>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260"/>
      </w:tblGrid>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Agile</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group of software development methodologies based on iterative development, where requirements and solutions evolve through collaboration between self-organizing cross-functional teams.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Binding of Isaac</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popular game featuring procedurally generated levels and top-down shooting. While the theme of the game is controversial, the game play mechanics is the aspect of this game that we are focusing on.</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C#</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Microsoft’s alternative to the Java programming language. Like Java, it is an attempt to tame the C++ beast while adding garbage collection. It is the Scripting language used by Unity.</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Continuous Integration</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The process of regularly merging working copies from multiple developers into one up-to-date, comprehensive build.</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 xml:space="preserve">Enter the </w:t>
            </w:r>
            <w:proofErr w:type="spellStart"/>
            <w:r>
              <w:rPr>
                <w:rFonts w:ascii="Times New Roman" w:eastAsia="Times New Roman" w:hAnsi="Times New Roman" w:cs="Times New Roman"/>
                <w:b/>
                <w:sz w:val="20"/>
                <w:szCs w:val="20"/>
              </w:rPr>
              <w:t>Gungeon</w:t>
            </w:r>
            <w:proofErr w:type="spellEnd"/>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popular, top-down shooter wherein players journey through procedurally generated dungeons in search of a legendary gun. This game features a number of mechanics that we will be drawing inspiration from.</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proofErr w:type="spellStart"/>
            <w:r>
              <w:rPr>
                <w:rFonts w:ascii="Times New Roman" w:eastAsia="Times New Roman" w:hAnsi="Times New Roman" w:cs="Times New Roman"/>
                <w:b/>
                <w:sz w:val="20"/>
                <w:szCs w:val="20"/>
              </w:rPr>
              <w:t>GoLang</w:t>
            </w:r>
            <w:proofErr w:type="spellEnd"/>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Google’s attempt to tame the C++ beast while adding concurrency.</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Gauntlet</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 xml:space="preserve">A classic, top-down, hack and slash fantasy game noted for being one of the first multiplayer dungeon games. Featured four player </w:t>
            </w:r>
            <w:proofErr w:type="gramStart"/>
            <w:r>
              <w:rPr>
                <w:rFonts w:ascii="Times New Roman" w:eastAsia="Times New Roman" w:hAnsi="Times New Roman" w:cs="Times New Roman"/>
                <w:sz w:val="20"/>
                <w:szCs w:val="20"/>
              </w:rPr>
              <w:t>multiplayer</w:t>
            </w:r>
            <w:proofErr w:type="gramEnd"/>
            <w:r>
              <w:rPr>
                <w:rFonts w:ascii="Times New Roman" w:eastAsia="Times New Roman" w:hAnsi="Times New Roman" w:cs="Times New Roman"/>
                <w:sz w:val="20"/>
                <w:szCs w:val="20"/>
              </w:rPr>
              <w:t xml:space="preserve"> gaming on a single arcade machine.</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Jenkins</w:t>
            </w:r>
          </w:p>
        </w:tc>
        <w:tc>
          <w:tcPr>
            <w:tcW w:w="7260" w:type="dxa"/>
            <w:tcMar>
              <w:top w:w="100" w:type="dxa"/>
              <w:left w:w="100" w:type="dxa"/>
              <w:bottom w:w="100" w:type="dxa"/>
              <w:right w:w="100" w:type="dxa"/>
            </w:tcMar>
          </w:tcPr>
          <w:p w:rsidR="00040A97" w:rsidRDefault="002E5E0F">
            <w:pPr>
              <w:spacing w:line="259" w:lineRule="auto"/>
            </w:pPr>
            <w:proofErr w:type="gramStart"/>
            <w:r>
              <w:rPr>
                <w:rFonts w:ascii="Times New Roman" w:eastAsia="Times New Roman" w:hAnsi="Times New Roman" w:cs="Times New Roman"/>
                <w:sz w:val="20"/>
                <w:szCs w:val="20"/>
              </w:rPr>
              <w:t>An open source automation server</w:t>
            </w:r>
            <w:proofErr w:type="gramEnd"/>
            <w:r>
              <w:rPr>
                <w:rFonts w:ascii="Times New Roman" w:eastAsia="Times New Roman" w:hAnsi="Times New Roman" w:cs="Times New Roman"/>
                <w:sz w:val="20"/>
                <w:szCs w:val="20"/>
              </w:rPr>
              <w:t xml:space="preserve"> that can handle build processes, continuous integration services, and testing. Jenkins conveniently can be submitted files or pull from a repository and run all services on a constant schedule and return a comprehensive result alerting developers of any issues.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Multiplayer</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game in which more than one player is playing in the same game world at the same time with the ability to interact with the other players who are playing the game.</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proofErr w:type="spellStart"/>
            <w:r>
              <w:rPr>
                <w:rFonts w:ascii="Times New Roman" w:eastAsia="Times New Roman" w:hAnsi="Times New Roman" w:cs="Times New Roman"/>
                <w:b/>
                <w:sz w:val="20"/>
                <w:szCs w:val="20"/>
              </w:rPr>
              <w:t>Patcher</w:t>
            </w:r>
            <w:proofErr w:type="spellEnd"/>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The application that is run in order to start the game. It ensures that the client has the latest published version of the core application. If there is a newer version than the one installed, then it will download the new version for the user.</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proofErr w:type="spellStart"/>
            <w:r>
              <w:rPr>
                <w:rFonts w:ascii="Times New Roman" w:eastAsia="Times New Roman" w:hAnsi="Times New Roman" w:cs="Times New Roman"/>
                <w:b/>
                <w:sz w:val="20"/>
                <w:szCs w:val="20"/>
              </w:rPr>
              <w:t>Permadeath</w:t>
            </w:r>
            <w:proofErr w:type="spellEnd"/>
            <w:r>
              <w:rPr>
                <w:rFonts w:ascii="Times New Roman" w:eastAsia="Times New Roman" w:hAnsi="Times New Roman" w:cs="Times New Roman"/>
                <w:b/>
                <w:sz w:val="20"/>
                <w:szCs w:val="20"/>
              </w:rPr>
              <w:t xml:space="preserve"> or Permanent Death</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When a player dies in the game and reaches a game over state then their progress is wiped or reset to some base value and they must start the game anew. There may be outside progress meters that remain but all match progress is reset.</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PHP</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PHP Hypertext Preprocessor. A server-side scripting language that merges HTML tags with a C-like programming language for generating dynamic HTML pages.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Procedural Generation</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The technique where aspects of a game, such as the layout of the levels, is generated using a seed value resulting in vast replay-ability as each seed will in a different experience.</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Rogue-Like</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 xml:space="preserve"> A game sub-genre defined by the key traits of procedurally generated dungeons, item collection, and permanent death.</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lastRenderedPageBreak/>
              <w:t>Scrum</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 xml:space="preserve">An Agile </w:t>
            </w:r>
            <w:proofErr w:type="gramStart"/>
            <w:r>
              <w:rPr>
                <w:rFonts w:ascii="Times New Roman" w:eastAsia="Times New Roman" w:hAnsi="Times New Roman" w:cs="Times New Roman"/>
                <w:sz w:val="20"/>
                <w:szCs w:val="20"/>
              </w:rPr>
              <w:t>framework(</w:t>
            </w:r>
            <w:proofErr w:type="gramEnd"/>
            <w:r>
              <w:rPr>
                <w:rFonts w:ascii="Times New Roman" w:eastAsia="Times New Roman" w:hAnsi="Times New Roman" w:cs="Times New Roman"/>
                <w:sz w:val="20"/>
                <w:szCs w:val="20"/>
              </w:rPr>
              <w:t>subset of Agile) used to manage software development projects.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Slack</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 xml:space="preserve">A private, free chat room style instant messaging service. Private team rooms can be created to facilitate team member communication and rooms can be broken into sub-rooms for more </w:t>
            </w:r>
            <w:proofErr w:type="gramStart"/>
            <w:r>
              <w:rPr>
                <w:rFonts w:ascii="Times New Roman" w:eastAsia="Times New Roman" w:hAnsi="Times New Roman" w:cs="Times New Roman"/>
                <w:sz w:val="20"/>
                <w:szCs w:val="20"/>
              </w:rPr>
              <w:t>topic</w:t>
            </w:r>
            <w:proofErr w:type="gramEnd"/>
            <w:r>
              <w:rPr>
                <w:rFonts w:ascii="Times New Roman" w:eastAsia="Times New Roman" w:hAnsi="Times New Roman" w:cs="Times New Roman"/>
                <w:sz w:val="20"/>
                <w:szCs w:val="20"/>
              </w:rPr>
              <w:t xml:space="preserve"> oriented discussion as well as one on one private messages between users.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Sprint</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regular, repeatable work cycle during which development/work is done and made ready to be reviewed.</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Top-Down Shooter</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game with an overhead perspective where the predominant activity is shooting at enemies.</w:t>
            </w:r>
          </w:p>
        </w:tc>
      </w:tr>
      <w:tr w:rsidR="00040A97">
        <w:tc>
          <w:tcPr>
            <w:tcW w:w="1740" w:type="dxa"/>
            <w:shd w:val="clear" w:color="auto" w:fill="A4C2F4"/>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b/>
                <w:sz w:val="20"/>
                <w:szCs w:val="20"/>
              </w:rPr>
              <w:t>Unity</w:t>
            </w:r>
          </w:p>
        </w:tc>
        <w:tc>
          <w:tcPr>
            <w:tcW w:w="7260" w:type="dxa"/>
            <w:tcMar>
              <w:top w:w="100" w:type="dxa"/>
              <w:left w:w="100" w:type="dxa"/>
              <w:bottom w:w="100" w:type="dxa"/>
              <w:right w:w="100" w:type="dxa"/>
            </w:tcMar>
          </w:tcPr>
          <w:p w:rsidR="00040A97" w:rsidRDefault="002E5E0F">
            <w:pPr>
              <w:spacing w:line="259" w:lineRule="auto"/>
            </w:pPr>
            <w:r>
              <w:rPr>
                <w:rFonts w:ascii="Times New Roman" w:eastAsia="Times New Roman" w:hAnsi="Times New Roman" w:cs="Times New Roman"/>
                <w:sz w:val="20"/>
                <w:szCs w:val="20"/>
              </w:rPr>
              <w:t>A popular game engine with no licensing fees until $100,000/year has been earned from the products produced with the product. The engine handles the basic functionality of the game allowing developers to focus on creating the content using C# as the scripting language.</w:t>
            </w:r>
          </w:p>
        </w:tc>
      </w:tr>
    </w:tbl>
    <w:p w:rsidR="00040A97" w:rsidRDefault="00040A97">
      <w:pPr>
        <w:spacing w:line="259" w:lineRule="auto"/>
      </w:pPr>
    </w:p>
    <w:p w:rsidR="00040A97" w:rsidRDefault="00040A97">
      <w:pPr>
        <w:spacing w:line="259" w:lineRule="auto"/>
      </w:pPr>
    </w:p>
    <w:p w:rsidR="00040A97" w:rsidRDefault="00040A97">
      <w:pPr>
        <w:pStyle w:val="Heading1"/>
        <w:spacing w:line="259" w:lineRule="auto"/>
        <w:contextualSpacing w:val="0"/>
      </w:pPr>
      <w:bookmarkStart w:id="56" w:name="_iab8ctoycc8u" w:colFirst="0" w:colLast="0"/>
      <w:bookmarkEnd w:id="56"/>
    </w:p>
    <w:p w:rsidR="00040A97" w:rsidRDefault="002E5E0F">
      <w:r>
        <w:br w:type="page"/>
      </w:r>
    </w:p>
    <w:p w:rsidR="00040A97" w:rsidRDefault="00040A97">
      <w:pPr>
        <w:pStyle w:val="Heading1"/>
        <w:spacing w:line="259" w:lineRule="auto"/>
        <w:contextualSpacing w:val="0"/>
      </w:pPr>
      <w:bookmarkStart w:id="57" w:name="_l0x4j7ran5uz" w:colFirst="0" w:colLast="0"/>
      <w:bookmarkEnd w:id="57"/>
    </w:p>
    <w:p w:rsidR="00040A97" w:rsidRDefault="002E5E0F">
      <w:pPr>
        <w:pStyle w:val="Heading1"/>
        <w:spacing w:line="259" w:lineRule="auto"/>
        <w:contextualSpacing w:val="0"/>
      </w:pPr>
      <w:bookmarkStart w:id="58" w:name="_7avv6mi254jw" w:colFirst="0" w:colLast="0"/>
      <w:bookmarkEnd w:id="58"/>
      <w:r>
        <w:rPr>
          <w:rFonts w:ascii="Times New Roman" w:eastAsia="Times New Roman" w:hAnsi="Times New Roman" w:cs="Times New Roman"/>
        </w:rPr>
        <w:t>6. Results</w:t>
      </w:r>
    </w:p>
    <w:p w:rsidR="00040A97" w:rsidRDefault="002E5E0F">
      <w:pPr>
        <w:pStyle w:val="Heading2"/>
        <w:contextualSpacing w:val="0"/>
      </w:pPr>
      <w:bookmarkStart w:id="59" w:name="_moxry83hbb7t" w:colFirst="0" w:colLast="0"/>
      <w:bookmarkEnd w:id="59"/>
      <w:r>
        <w:rPr>
          <w:rFonts w:ascii="Times New Roman" w:eastAsia="Times New Roman" w:hAnsi="Times New Roman" w:cs="Times New Roman"/>
        </w:rPr>
        <w:t>6.1 Requirement gathering and specifications:</w:t>
      </w:r>
    </w:p>
    <w:p w:rsidR="00040A97" w:rsidRDefault="002E5E0F">
      <w:r>
        <w:rPr>
          <w:rFonts w:ascii="Times New Roman" w:eastAsia="Times New Roman" w:hAnsi="Times New Roman" w:cs="Times New Roman"/>
          <w:b/>
        </w:rPr>
        <w:t>User Story Map:</w:t>
      </w:r>
    </w:p>
    <w:p w:rsidR="00040A97" w:rsidRDefault="002E5E0F">
      <w:r>
        <w:rPr>
          <w:noProof/>
        </w:rPr>
        <w:drawing>
          <wp:inline distT="114300" distB="114300" distL="114300" distR="114300" wp14:anchorId="39D66E4F" wp14:editId="7252AE1A">
            <wp:extent cx="5731200" cy="2362200"/>
            <wp:effectExtent l="0" t="0" r="0" b="0"/>
            <wp:docPr id="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5731200" cy="2362200"/>
                    </a:xfrm>
                    <a:prstGeom prst="rect">
                      <a:avLst/>
                    </a:prstGeom>
                    <a:ln/>
                  </pic:spPr>
                </pic:pic>
              </a:graphicData>
            </a:graphic>
          </wp:inline>
        </w:drawing>
      </w:r>
    </w:p>
    <w:p w:rsidR="00040A97" w:rsidRDefault="002E5E0F">
      <w:pPr>
        <w:jc w:val="center"/>
      </w:pPr>
      <w:proofErr w:type="gramStart"/>
      <w:r>
        <w:rPr>
          <w:rFonts w:ascii="Times New Roman" w:eastAsia="Times New Roman" w:hAnsi="Times New Roman" w:cs="Times New Roman"/>
        </w:rPr>
        <w:t>Fig.</w:t>
      </w:r>
      <w:proofErr w:type="gramEnd"/>
      <w:r>
        <w:rPr>
          <w:rFonts w:ascii="Times New Roman" w:eastAsia="Times New Roman" w:hAnsi="Times New Roman" w:cs="Times New Roman"/>
        </w:rPr>
        <w:t xml:space="preserve"> - User Story Map</w:t>
      </w:r>
    </w:p>
    <w:p w:rsidR="00040A97" w:rsidRDefault="00040A97"/>
    <w:p w:rsidR="00040A97" w:rsidRDefault="002E5E0F">
      <w:r>
        <w:rPr>
          <w:rFonts w:ascii="Times New Roman" w:eastAsia="Times New Roman" w:hAnsi="Times New Roman" w:cs="Times New Roman"/>
        </w:rPr>
        <w:t>Figure - User Story Map breakdown:</w:t>
      </w:r>
    </w:p>
    <w:p w:rsidR="00040A97" w:rsidRDefault="002E5E0F">
      <w:pPr>
        <w:ind w:left="720"/>
      </w:pPr>
      <w:r>
        <w:rPr>
          <w:rFonts w:ascii="Times New Roman" w:eastAsia="Times New Roman" w:hAnsi="Times New Roman" w:cs="Times New Roman"/>
        </w:rPr>
        <w:t xml:space="preserve">The beige sticky notes are user stories. </w:t>
      </w:r>
    </w:p>
    <w:p w:rsidR="00040A97" w:rsidRDefault="002E5E0F">
      <w:pPr>
        <w:ind w:left="720"/>
      </w:pPr>
      <w:r>
        <w:rPr>
          <w:rFonts w:ascii="Times New Roman" w:eastAsia="Times New Roman" w:hAnsi="Times New Roman" w:cs="Times New Roman"/>
        </w:rPr>
        <w:t xml:space="preserve">The Yellow sticky notes are Epics. </w:t>
      </w:r>
    </w:p>
    <w:p w:rsidR="00040A97" w:rsidRDefault="002E5E0F">
      <w:pPr>
        <w:ind w:left="720"/>
      </w:pPr>
      <w:r>
        <w:rPr>
          <w:rFonts w:ascii="Times New Roman" w:eastAsia="Times New Roman" w:hAnsi="Times New Roman" w:cs="Times New Roman"/>
        </w:rPr>
        <w:t>The Green sticky notes are components.</w:t>
      </w:r>
    </w:p>
    <w:p w:rsidR="00040A97" w:rsidRDefault="002E5E0F">
      <w:r>
        <w:rPr>
          <w:rFonts w:ascii="Times New Roman" w:eastAsia="Times New Roman" w:hAnsi="Times New Roman" w:cs="Times New Roman"/>
        </w:rPr>
        <w:tab/>
        <w:t>The Orange sticky notes indicate high uncertainty issues.</w:t>
      </w:r>
    </w:p>
    <w:p w:rsidR="00040A97" w:rsidRDefault="00040A97"/>
    <w:p w:rsidR="00040A97" w:rsidRDefault="002E5E0F">
      <w:r>
        <w:rPr>
          <w:rFonts w:ascii="Times New Roman" w:eastAsia="Times New Roman" w:hAnsi="Times New Roman" w:cs="Times New Roman"/>
        </w:rPr>
        <w:t xml:space="preserve">The user story map is divided horizontally by components and epics. Vertically the user story map is divided by sprints. The story map is split amongst base functionality in sprint 1 (highest business value and risk) to sprint 2 and 3 which is lower risk but high business value. </w:t>
      </w:r>
    </w:p>
    <w:p w:rsidR="00040A97" w:rsidRDefault="00040A97"/>
    <w:p w:rsidR="00040A97" w:rsidRDefault="00E7604A">
      <w:ins w:id="60" w:author="James" w:date="2016-12-03T19:42:00Z">
        <w:r>
          <w:rPr>
            <w:rFonts w:ascii="Times New Roman" w:eastAsia="Times New Roman" w:hAnsi="Times New Roman" w:cs="Times New Roman"/>
            <w:b/>
          </w:rPr>
          <w:t xml:space="preserve">(5/5) </w:t>
        </w:r>
      </w:ins>
      <w:r w:rsidR="002E5E0F">
        <w:rPr>
          <w:rFonts w:ascii="Times New Roman" w:eastAsia="Times New Roman" w:hAnsi="Times New Roman" w:cs="Times New Roman"/>
          <w:b/>
        </w:rPr>
        <w:t>Product Backlog:</w:t>
      </w:r>
    </w:p>
    <w:p w:rsidR="00040A97" w:rsidRDefault="002E5E0F">
      <w:pPr>
        <w:spacing w:line="259" w:lineRule="auto"/>
      </w:pPr>
      <w:r>
        <w:rPr>
          <w:rFonts w:ascii="Times New Roman" w:eastAsia="Times New Roman" w:hAnsi="Times New Roman" w:cs="Times New Roman"/>
          <w:sz w:val="24"/>
          <w:szCs w:val="24"/>
        </w:rPr>
        <w:tab/>
      </w:r>
      <w:hyperlink w:anchor="_vao9xi755f6">
        <w:r>
          <w:rPr>
            <w:rFonts w:ascii="Times New Roman" w:eastAsia="Times New Roman" w:hAnsi="Times New Roman" w:cs="Times New Roman"/>
            <w:color w:val="1155CC"/>
            <w:sz w:val="24"/>
            <w:szCs w:val="24"/>
            <w:u w:val="single"/>
          </w:rPr>
          <w:t>&lt;See Appendix A&gt;</w:t>
        </w:r>
      </w:hyperlink>
    </w:p>
    <w:p w:rsidR="00040A97" w:rsidRDefault="002E5E0F">
      <w:r>
        <w:br w:type="page"/>
      </w:r>
    </w:p>
    <w:p w:rsidR="00040A97" w:rsidRDefault="00040A97">
      <w:pPr>
        <w:spacing w:line="259" w:lineRule="auto"/>
      </w:pPr>
    </w:p>
    <w:p w:rsidR="00040A97" w:rsidRDefault="002E5E0F">
      <w:pPr>
        <w:pStyle w:val="Heading3"/>
        <w:spacing w:line="259" w:lineRule="auto"/>
        <w:contextualSpacing w:val="0"/>
      </w:pPr>
      <w:bookmarkStart w:id="61" w:name="_uhqb6gfi8uri" w:colFirst="0" w:colLast="0"/>
      <w:bookmarkEnd w:id="61"/>
      <w:r>
        <w:rPr>
          <w:rFonts w:ascii="Times New Roman" w:eastAsia="Times New Roman" w:hAnsi="Times New Roman" w:cs="Times New Roman"/>
          <w:sz w:val="24"/>
          <w:szCs w:val="24"/>
        </w:rPr>
        <w:t xml:space="preserve">6.1.1 </w:t>
      </w:r>
      <w:ins w:id="62" w:author="James" w:date="2016-12-03T19:43:00Z">
        <w:r w:rsidR="00E7604A">
          <w:rPr>
            <w:rFonts w:ascii="Times New Roman" w:eastAsia="Times New Roman" w:hAnsi="Times New Roman" w:cs="Times New Roman"/>
            <w:sz w:val="24"/>
            <w:szCs w:val="24"/>
          </w:rPr>
          <w:t>(10/10</w:t>
        </w:r>
        <w:proofErr w:type="gramStart"/>
        <w:r w:rsidR="00E7604A">
          <w:rPr>
            <w:rFonts w:ascii="Times New Roman" w:eastAsia="Times New Roman" w:hAnsi="Times New Roman" w:cs="Times New Roman"/>
            <w:sz w:val="24"/>
            <w:szCs w:val="24"/>
          </w:rPr>
          <w:t>)</w:t>
        </w:r>
      </w:ins>
      <w:r>
        <w:rPr>
          <w:rFonts w:ascii="Times New Roman" w:eastAsia="Times New Roman" w:hAnsi="Times New Roman" w:cs="Times New Roman"/>
        </w:rPr>
        <w:t>Functional</w:t>
      </w:r>
      <w:proofErr w:type="gramEnd"/>
      <w:r>
        <w:rPr>
          <w:rFonts w:ascii="Times New Roman" w:eastAsia="Times New Roman" w:hAnsi="Times New Roman" w:cs="Times New Roman"/>
        </w:rPr>
        <w:t xml:space="preserve"> requirement / Specification: </w:t>
      </w:r>
    </w:p>
    <w:p w:rsidR="00040A97" w:rsidRDefault="00040A97"/>
    <w:p w:rsidR="00040A97" w:rsidRDefault="002E5E0F">
      <w:pPr>
        <w:spacing w:after="200" w:line="259" w:lineRule="auto"/>
      </w:pPr>
      <w:r>
        <w:rPr>
          <w:rFonts w:ascii="Times New Roman" w:eastAsia="Times New Roman" w:hAnsi="Times New Roman" w:cs="Times New Roman"/>
        </w:rPr>
        <w:t>The Functional requirements are split into the sprints as followed:</w:t>
      </w:r>
    </w:p>
    <w:p w:rsidR="00040A97" w:rsidRDefault="002E5E0F">
      <w:r>
        <w:rPr>
          <w:rFonts w:ascii="Times New Roman" w:eastAsia="Times New Roman" w:hAnsi="Times New Roman" w:cs="Times New Roman"/>
          <w:b/>
        </w:rPr>
        <w:t>Sprint 1:</w:t>
      </w:r>
    </w:p>
    <w:p w:rsidR="00040A97" w:rsidRDefault="002E5E0F">
      <w:r>
        <w:rPr>
          <w:noProof/>
        </w:rPr>
        <w:drawing>
          <wp:inline distT="114300" distB="114300" distL="114300" distR="114300" wp14:anchorId="68EE20BE" wp14:editId="126AF843">
            <wp:extent cx="5731200" cy="393700"/>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5731200" cy="393700"/>
                    </a:xfrm>
                    <a:prstGeom prst="rect">
                      <a:avLst/>
                    </a:prstGeom>
                    <a:ln/>
                  </pic:spPr>
                </pic:pic>
              </a:graphicData>
            </a:graphic>
          </wp:inline>
        </w:drawing>
      </w:r>
    </w:p>
    <w:p w:rsidR="00040A97" w:rsidRDefault="002E5E0F">
      <w:r>
        <w:rPr>
          <w:noProof/>
        </w:rPr>
        <w:drawing>
          <wp:inline distT="114300" distB="114300" distL="114300" distR="114300" wp14:anchorId="2CC2D0A6" wp14:editId="48CB2D85">
            <wp:extent cx="5731200" cy="393700"/>
            <wp:effectExtent l="0" t="0" r="0" b="0"/>
            <wp:docPr id="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5731200" cy="393700"/>
                    </a:xfrm>
                    <a:prstGeom prst="rect">
                      <a:avLst/>
                    </a:prstGeom>
                    <a:ln/>
                  </pic:spPr>
                </pic:pic>
              </a:graphicData>
            </a:graphic>
          </wp:inline>
        </w:drawing>
      </w:r>
    </w:p>
    <w:p w:rsidR="00040A97" w:rsidRDefault="002E5E0F">
      <w:r>
        <w:rPr>
          <w:noProof/>
        </w:rPr>
        <w:drawing>
          <wp:inline distT="114300" distB="114300" distL="114300" distR="114300" wp14:anchorId="359E3084" wp14:editId="10B812B2">
            <wp:extent cx="5731200" cy="2501900"/>
            <wp:effectExtent l="0" t="0" r="0" b="0"/>
            <wp:docPr id="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31200" cy="2501900"/>
                    </a:xfrm>
                    <a:prstGeom prst="rect">
                      <a:avLst/>
                    </a:prstGeom>
                    <a:ln/>
                  </pic:spPr>
                </pic:pic>
              </a:graphicData>
            </a:graphic>
          </wp:inline>
        </w:drawing>
      </w:r>
    </w:p>
    <w:p w:rsidR="00040A97" w:rsidRDefault="002E5E0F">
      <w:r>
        <w:rPr>
          <w:noProof/>
        </w:rPr>
        <w:drawing>
          <wp:inline distT="114300" distB="114300" distL="114300" distR="114300" wp14:anchorId="00B1E8DF" wp14:editId="443F5AF3">
            <wp:extent cx="5731200" cy="254000"/>
            <wp:effectExtent l="0" t="0" r="0" b="0"/>
            <wp:docPr id="4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srcRect/>
                    <a:stretch>
                      <a:fillRect/>
                    </a:stretch>
                  </pic:blipFill>
                  <pic:spPr>
                    <a:xfrm>
                      <a:off x="0" y="0"/>
                      <a:ext cx="5731200" cy="254000"/>
                    </a:xfrm>
                    <a:prstGeom prst="rect">
                      <a:avLst/>
                    </a:prstGeom>
                    <a:ln/>
                  </pic:spPr>
                </pic:pic>
              </a:graphicData>
            </a:graphic>
          </wp:inline>
        </w:drawing>
      </w:r>
    </w:p>
    <w:p w:rsidR="00040A97" w:rsidRDefault="002E5E0F">
      <w:r>
        <w:rPr>
          <w:noProof/>
        </w:rPr>
        <w:drawing>
          <wp:inline distT="114300" distB="114300" distL="114300" distR="114300" wp14:anchorId="4D90EF00" wp14:editId="4C2DA652">
            <wp:extent cx="5731200" cy="609600"/>
            <wp:effectExtent l="0" t="0" r="0" b="0"/>
            <wp:docPr id="4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5731200" cy="609600"/>
                    </a:xfrm>
                    <a:prstGeom prst="rect">
                      <a:avLst/>
                    </a:prstGeom>
                    <a:ln/>
                  </pic:spPr>
                </pic:pic>
              </a:graphicData>
            </a:graphic>
          </wp:inline>
        </w:drawing>
      </w:r>
    </w:p>
    <w:p w:rsidR="00040A97" w:rsidRDefault="00040A97"/>
    <w:p w:rsidR="00040A97" w:rsidRDefault="00040A97"/>
    <w:p w:rsidR="00040A97" w:rsidRDefault="002E5E0F">
      <w:r>
        <w:br w:type="page"/>
      </w:r>
    </w:p>
    <w:p w:rsidR="00040A97" w:rsidRDefault="00040A97"/>
    <w:p w:rsidR="00040A97" w:rsidRDefault="002E5E0F">
      <w:r>
        <w:rPr>
          <w:rFonts w:ascii="Times New Roman" w:eastAsia="Times New Roman" w:hAnsi="Times New Roman" w:cs="Times New Roman"/>
          <w:b/>
        </w:rPr>
        <w:t>Sprint 2:</w:t>
      </w:r>
    </w:p>
    <w:p w:rsidR="00040A97" w:rsidRDefault="002E5E0F">
      <w:r>
        <w:rPr>
          <w:rFonts w:ascii="Times New Roman" w:eastAsia="Times New Roman" w:hAnsi="Times New Roman" w:cs="Times New Roman"/>
          <w:b/>
        </w:rPr>
        <w:tab/>
      </w:r>
      <w:r>
        <w:rPr>
          <w:noProof/>
        </w:rPr>
        <w:drawing>
          <wp:inline distT="114300" distB="114300" distL="114300" distR="114300" wp14:anchorId="0E527108" wp14:editId="0BC70033">
            <wp:extent cx="5731200" cy="165100"/>
            <wp:effectExtent l="0" t="0" r="0" b="0"/>
            <wp:docPr id="3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5731200" cy="165100"/>
                    </a:xfrm>
                    <a:prstGeom prst="rect">
                      <a:avLst/>
                    </a:prstGeom>
                    <a:ln/>
                  </pic:spPr>
                </pic:pic>
              </a:graphicData>
            </a:graphic>
          </wp:inline>
        </w:drawing>
      </w:r>
    </w:p>
    <w:p w:rsidR="00040A97" w:rsidRDefault="002E5E0F">
      <w:r>
        <w:rPr>
          <w:noProof/>
        </w:rPr>
        <w:drawing>
          <wp:inline distT="114300" distB="114300" distL="114300" distR="114300" wp14:anchorId="6C5F5228" wp14:editId="1FDFBA20">
            <wp:extent cx="5734050" cy="3338513"/>
            <wp:effectExtent l="0" t="0" r="0" b="0"/>
            <wp:docPr id="3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5734050" cy="3338513"/>
                    </a:xfrm>
                    <a:prstGeom prst="rect">
                      <a:avLst/>
                    </a:prstGeom>
                    <a:ln/>
                  </pic:spPr>
                </pic:pic>
              </a:graphicData>
            </a:graphic>
          </wp:inline>
        </w:drawing>
      </w:r>
    </w:p>
    <w:p w:rsidR="00040A97" w:rsidRDefault="00040A97"/>
    <w:p w:rsidR="00040A97" w:rsidRDefault="002E5E0F">
      <w:r>
        <w:rPr>
          <w:rFonts w:ascii="Times New Roman" w:eastAsia="Times New Roman" w:hAnsi="Times New Roman" w:cs="Times New Roman"/>
          <w:b/>
        </w:rPr>
        <w:t>Sprint 3:</w:t>
      </w:r>
    </w:p>
    <w:p w:rsidR="00040A97" w:rsidRDefault="002E5E0F">
      <w:r>
        <w:rPr>
          <w:rFonts w:ascii="Times New Roman" w:eastAsia="Times New Roman" w:hAnsi="Times New Roman" w:cs="Times New Roman"/>
          <w:b/>
        </w:rPr>
        <w:tab/>
      </w:r>
      <w:r>
        <w:rPr>
          <w:noProof/>
        </w:rPr>
        <w:drawing>
          <wp:inline distT="114300" distB="114300" distL="114300" distR="114300" wp14:anchorId="64F41F2F" wp14:editId="045D4BCF">
            <wp:extent cx="5753100" cy="26908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53100" cy="2690813"/>
                    </a:xfrm>
                    <a:prstGeom prst="rect">
                      <a:avLst/>
                    </a:prstGeom>
                    <a:ln/>
                  </pic:spPr>
                </pic:pic>
              </a:graphicData>
            </a:graphic>
          </wp:inline>
        </w:drawing>
      </w:r>
      <w:r>
        <w:rPr>
          <w:noProof/>
        </w:rPr>
        <w:drawing>
          <wp:inline distT="114300" distB="114300" distL="114300" distR="114300" wp14:anchorId="0A31EFBC" wp14:editId="38C6C73B">
            <wp:extent cx="5731200" cy="647700"/>
            <wp:effectExtent l="0" t="0" r="0" b="0"/>
            <wp:docPr id="3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731200" cy="647700"/>
                    </a:xfrm>
                    <a:prstGeom prst="rect">
                      <a:avLst/>
                    </a:prstGeom>
                    <a:ln/>
                  </pic:spPr>
                </pic:pic>
              </a:graphicData>
            </a:graphic>
          </wp:inline>
        </w:drawing>
      </w:r>
    </w:p>
    <w:p w:rsidR="00040A97" w:rsidRDefault="002E5E0F">
      <w:r>
        <w:rPr>
          <w:noProof/>
        </w:rPr>
        <w:drawing>
          <wp:inline distT="114300" distB="114300" distL="114300" distR="114300" wp14:anchorId="3CD5E44C" wp14:editId="74A4047C">
            <wp:extent cx="5734050" cy="623888"/>
            <wp:effectExtent l="0" t="0" r="0" b="0"/>
            <wp:docPr id="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5734050" cy="623888"/>
                    </a:xfrm>
                    <a:prstGeom prst="rect">
                      <a:avLst/>
                    </a:prstGeom>
                    <a:ln/>
                  </pic:spPr>
                </pic:pic>
              </a:graphicData>
            </a:graphic>
          </wp:inline>
        </w:drawing>
      </w:r>
    </w:p>
    <w:p w:rsidR="00040A97" w:rsidRDefault="00040A97">
      <w:pPr>
        <w:pStyle w:val="Heading3"/>
        <w:spacing w:line="259" w:lineRule="auto"/>
        <w:contextualSpacing w:val="0"/>
      </w:pPr>
      <w:bookmarkStart w:id="63" w:name="_byti7hnb3b16" w:colFirst="0" w:colLast="0"/>
      <w:bookmarkEnd w:id="63"/>
    </w:p>
    <w:p w:rsidR="00040A97" w:rsidRDefault="002E5E0F">
      <w:pPr>
        <w:pStyle w:val="Heading3"/>
        <w:spacing w:line="259" w:lineRule="auto"/>
        <w:contextualSpacing w:val="0"/>
      </w:pPr>
      <w:bookmarkStart w:id="64" w:name="_51f59m3agi0u" w:colFirst="0" w:colLast="0"/>
      <w:bookmarkEnd w:id="64"/>
      <w:r>
        <w:rPr>
          <w:rFonts w:ascii="Times New Roman" w:eastAsia="Times New Roman" w:hAnsi="Times New Roman" w:cs="Times New Roman"/>
          <w:sz w:val="24"/>
          <w:szCs w:val="24"/>
        </w:rPr>
        <w:t xml:space="preserve">6.1.2 </w:t>
      </w:r>
      <w:ins w:id="65" w:author="James" w:date="2016-12-03T19:44:00Z">
        <w:r w:rsidR="00E7604A">
          <w:rPr>
            <w:rFonts w:ascii="Times New Roman" w:eastAsia="Times New Roman" w:hAnsi="Times New Roman" w:cs="Times New Roman"/>
            <w:sz w:val="24"/>
            <w:szCs w:val="24"/>
          </w:rPr>
          <w:t xml:space="preserve">10/10 </w:t>
        </w:r>
      </w:ins>
      <w:r>
        <w:rPr>
          <w:rFonts w:ascii="Times New Roman" w:eastAsia="Times New Roman" w:hAnsi="Times New Roman" w:cs="Times New Roman"/>
        </w:rPr>
        <w:t xml:space="preserve">Non Functional requirement / specification </w:t>
      </w:r>
    </w:p>
    <w:p w:rsidR="00040A97" w:rsidRDefault="00040A97">
      <w:pPr>
        <w:spacing w:line="259" w:lineRule="auto"/>
      </w:pPr>
    </w:p>
    <w:p w:rsidR="00040A97" w:rsidRDefault="002E5E0F">
      <w:r>
        <w:rPr>
          <w:rFonts w:ascii="Times New Roman" w:eastAsia="Times New Roman" w:hAnsi="Times New Roman" w:cs="Times New Roman"/>
          <w:b/>
        </w:rPr>
        <w:t>Sprint 1:</w:t>
      </w:r>
    </w:p>
    <w:p w:rsidR="00040A97" w:rsidRDefault="002E5E0F">
      <w:pPr>
        <w:jc w:val="center"/>
      </w:pPr>
      <w:r>
        <w:rPr>
          <w:noProof/>
        </w:rPr>
        <w:drawing>
          <wp:inline distT="114300" distB="114300" distL="114300" distR="114300" wp14:anchorId="534CF0D2" wp14:editId="49BF9828">
            <wp:extent cx="5731200" cy="1295400"/>
            <wp:effectExtent l="0" t="0" r="0" b="0"/>
            <wp:docPr id="5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5731200" cy="1295400"/>
                    </a:xfrm>
                    <a:prstGeom prst="rect">
                      <a:avLst/>
                    </a:prstGeom>
                    <a:ln/>
                  </pic:spPr>
                </pic:pic>
              </a:graphicData>
            </a:graphic>
          </wp:inline>
        </w:drawing>
      </w:r>
    </w:p>
    <w:p w:rsidR="00040A97" w:rsidRDefault="002E5E0F">
      <w:pPr>
        <w:jc w:val="center"/>
      </w:pPr>
      <w:r>
        <w:rPr>
          <w:noProof/>
        </w:rPr>
        <w:drawing>
          <wp:inline distT="114300" distB="114300" distL="114300" distR="114300" wp14:anchorId="563D17A3" wp14:editId="00C0B1A5">
            <wp:extent cx="5731200" cy="533400"/>
            <wp:effectExtent l="0" t="0" r="0" b="0"/>
            <wp:docPr id="3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5731200" cy="533400"/>
                    </a:xfrm>
                    <a:prstGeom prst="rect">
                      <a:avLst/>
                    </a:prstGeom>
                    <a:ln/>
                  </pic:spPr>
                </pic:pic>
              </a:graphicData>
            </a:graphic>
          </wp:inline>
        </w:drawing>
      </w:r>
    </w:p>
    <w:p w:rsidR="00040A97" w:rsidRDefault="002E5E0F">
      <w:r>
        <w:rPr>
          <w:rFonts w:ascii="Times New Roman" w:eastAsia="Times New Roman" w:hAnsi="Times New Roman" w:cs="Times New Roman"/>
          <w:b/>
        </w:rPr>
        <w:t>Sprint 2:</w:t>
      </w:r>
    </w:p>
    <w:p w:rsidR="00040A97" w:rsidRDefault="002E5E0F">
      <w:r>
        <w:rPr>
          <w:noProof/>
        </w:rPr>
        <w:drawing>
          <wp:inline distT="114300" distB="114300" distL="114300" distR="114300" wp14:anchorId="7B6BA9DB" wp14:editId="6C60291F">
            <wp:extent cx="5731200" cy="279400"/>
            <wp:effectExtent l="0" t="0" r="0" b="0"/>
            <wp:docPr id="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
                    <a:srcRect/>
                    <a:stretch>
                      <a:fillRect/>
                    </a:stretch>
                  </pic:blipFill>
                  <pic:spPr>
                    <a:xfrm>
                      <a:off x="0" y="0"/>
                      <a:ext cx="5731200" cy="279400"/>
                    </a:xfrm>
                    <a:prstGeom prst="rect">
                      <a:avLst/>
                    </a:prstGeom>
                    <a:ln/>
                  </pic:spPr>
                </pic:pic>
              </a:graphicData>
            </a:graphic>
          </wp:inline>
        </w:drawing>
      </w:r>
    </w:p>
    <w:p w:rsidR="00040A97" w:rsidRDefault="002E5E0F">
      <w:r>
        <w:rPr>
          <w:noProof/>
        </w:rPr>
        <w:drawing>
          <wp:inline distT="114300" distB="114300" distL="114300" distR="114300" wp14:anchorId="40168BAA" wp14:editId="3BF8C6E9">
            <wp:extent cx="5731200" cy="152400"/>
            <wp:effectExtent l="0" t="0" r="0" b="0"/>
            <wp:docPr id="4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5731200" cy="152400"/>
                    </a:xfrm>
                    <a:prstGeom prst="rect">
                      <a:avLst/>
                    </a:prstGeom>
                    <a:ln/>
                  </pic:spPr>
                </pic:pic>
              </a:graphicData>
            </a:graphic>
          </wp:inline>
        </w:drawing>
      </w:r>
    </w:p>
    <w:p w:rsidR="00040A97" w:rsidRDefault="00040A97"/>
    <w:p w:rsidR="00040A97" w:rsidRDefault="002E5E0F">
      <w:r>
        <w:rPr>
          <w:rFonts w:ascii="Times New Roman" w:eastAsia="Times New Roman" w:hAnsi="Times New Roman" w:cs="Times New Roman"/>
          <w:b/>
        </w:rPr>
        <w:t>Sprint 3:</w:t>
      </w:r>
    </w:p>
    <w:p w:rsidR="00040A97" w:rsidRDefault="002E5E0F">
      <w:r>
        <w:rPr>
          <w:noProof/>
        </w:rPr>
        <w:drawing>
          <wp:inline distT="114300" distB="114300" distL="114300" distR="114300" wp14:anchorId="51F39D6E" wp14:editId="09EB5510">
            <wp:extent cx="5731200" cy="393700"/>
            <wp:effectExtent l="0" t="0" r="0" b="0"/>
            <wp:docPr id="3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731200" cy="393700"/>
                    </a:xfrm>
                    <a:prstGeom prst="rect">
                      <a:avLst/>
                    </a:prstGeom>
                    <a:ln/>
                  </pic:spPr>
                </pic:pic>
              </a:graphicData>
            </a:graphic>
          </wp:inline>
        </w:drawing>
      </w:r>
    </w:p>
    <w:p w:rsidR="00040A97" w:rsidRDefault="002E5E0F">
      <w:r>
        <w:rPr>
          <w:noProof/>
        </w:rPr>
        <w:drawing>
          <wp:inline distT="114300" distB="114300" distL="114300" distR="114300" wp14:anchorId="242B00F5" wp14:editId="20D08F0C">
            <wp:extent cx="5731200" cy="393700"/>
            <wp:effectExtent l="0" t="0" r="0" b="0"/>
            <wp:docPr id="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731200" cy="393700"/>
                    </a:xfrm>
                    <a:prstGeom prst="rect">
                      <a:avLst/>
                    </a:prstGeom>
                    <a:ln/>
                  </pic:spPr>
                </pic:pic>
              </a:graphicData>
            </a:graphic>
          </wp:inline>
        </w:drawing>
      </w:r>
    </w:p>
    <w:p w:rsidR="00040A97" w:rsidRDefault="00040A97">
      <w:pPr>
        <w:spacing w:line="259" w:lineRule="auto"/>
      </w:pPr>
    </w:p>
    <w:p w:rsidR="00040A97" w:rsidRDefault="00040A97">
      <w:pPr>
        <w:spacing w:line="259" w:lineRule="auto"/>
      </w:pPr>
    </w:p>
    <w:p w:rsidR="00040A97" w:rsidRDefault="002E5E0F">
      <w:r>
        <w:br w:type="page"/>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Provided below is the system architecture that is used to help explain how the system’s technology works with each other.</w:t>
      </w:r>
    </w:p>
    <w:p w:rsidR="00040A97" w:rsidRDefault="00040A97">
      <w:pPr>
        <w:spacing w:line="259" w:lineRule="auto"/>
        <w:jc w:val="center"/>
      </w:pPr>
    </w:p>
    <w:p w:rsidR="00040A97" w:rsidRDefault="002E5E0F">
      <w:pPr>
        <w:spacing w:line="259" w:lineRule="auto"/>
        <w:jc w:val="center"/>
      </w:pPr>
      <w:r>
        <w:rPr>
          <w:noProof/>
        </w:rPr>
        <w:drawing>
          <wp:inline distT="114300" distB="114300" distL="114300" distR="114300" wp14:anchorId="7C0C833E" wp14:editId="0713D118">
            <wp:extent cx="5731200" cy="4838700"/>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5731200" cy="4838700"/>
                    </a:xfrm>
                    <a:prstGeom prst="rect">
                      <a:avLst/>
                    </a:prstGeom>
                    <a:ln/>
                  </pic:spPr>
                </pic:pic>
              </a:graphicData>
            </a:graphic>
          </wp:inline>
        </w:drawing>
      </w:r>
    </w:p>
    <w:p w:rsidR="00040A97" w:rsidRDefault="002E5E0F">
      <w:pPr>
        <w:spacing w:line="259" w:lineRule="auto"/>
        <w:jc w:val="center"/>
      </w:pP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 System Architecture v 2.0</w:t>
      </w:r>
    </w:p>
    <w:p w:rsidR="00040A97" w:rsidRDefault="00040A97">
      <w:pPr>
        <w:spacing w:line="259" w:lineRule="auto"/>
        <w:jc w:val="center"/>
      </w:pPr>
    </w:p>
    <w:p w:rsidR="00040A97" w:rsidRDefault="002E5E0F">
      <w:pPr>
        <w:spacing w:line="259" w:lineRule="auto"/>
        <w:jc w:val="center"/>
      </w:pPr>
      <w:r>
        <w:rPr>
          <w:noProof/>
        </w:rPr>
        <w:drawing>
          <wp:inline distT="114300" distB="114300" distL="114300" distR="114300" wp14:anchorId="1E494B08" wp14:editId="7CD0260E">
            <wp:extent cx="5731200" cy="19304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2"/>
                    <a:srcRect/>
                    <a:stretch>
                      <a:fillRect/>
                    </a:stretch>
                  </pic:blipFill>
                  <pic:spPr>
                    <a:xfrm>
                      <a:off x="0" y="0"/>
                      <a:ext cx="5731200" cy="193040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 System Architecture v 1.0</w:t>
      </w:r>
    </w:p>
    <w:p w:rsidR="00040A97" w:rsidRDefault="00040A97">
      <w:pPr>
        <w:spacing w:line="259" w:lineRule="auto"/>
        <w:jc w:val="center"/>
      </w:pPr>
    </w:p>
    <w:p w:rsidR="00040A97" w:rsidRDefault="002E5E0F">
      <w:r>
        <w:rPr>
          <w:rFonts w:ascii="Times New Roman" w:eastAsia="Times New Roman" w:hAnsi="Times New Roman" w:cs="Times New Roman"/>
        </w:rPr>
        <w:t>The project can be broken into five basic systems. The</w:t>
      </w:r>
      <w:ins w:id="66" w:author="James" w:date="2016-12-03T19:35:00Z">
        <w:r w:rsidR="00257FED">
          <w:rPr>
            <w:rFonts w:ascii="Times New Roman" w:eastAsia="Times New Roman" w:hAnsi="Times New Roman" w:cs="Times New Roman"/>
          </w:rPr>
          <w:t xml:space="preserve"> (1) </w:t>
        </w:r>
      </w:ins>
      <w:r>
        <w:rPr>
          <w:rFonts w:ascii="Times New Roman" w:eastAsia="Times New Roman" w:hAnsi="Times New Roman" w:cs="Times New Roman"/>
        </w:rPr>
        <w:t xml:space="preserve"> </w:t>
      </w:r>
      <w:ins w:id="67" w:author="James" w:date="2016-12-03T19:34:00Z">
        <w:r w:rsidR="00257FED">
          <w:rPr>
            <w:rFonts w:ascii="Times New Roman" w:eastAsia="Times New Roman" w:hAnsi="Times New Roman" w:cs="Times New Roman"/>
          </w:rPr>
          <w:t xml:space="preserve"> </w:t>
        </w:r>
      </w:ins>
      <w:proofErr w:type="spellStart"/>
      <w:r>
        <w:rPr>
          <w:rFonts w:ascii="Times New Roman" w:eastAsia="Times New Roman" w:hAnsi="Times New Roman" w:cs="Times New Roman"/>
        </w:rPr>
        <w:t>datastore</w:t>
      </w:r>
      <w:proofErr w:type="spellEnd"/>
      <w:r>
        <w:rPr>
          <w:rFonts w:ascii="Times New Roman" w:eastAsia="Times New Roman" w:hAnsi="Times New Roman" w:cs="Times New Roman"/>
        </w:rPr>
        <w:t xml:space="preserve">, </w:t>
      </w:r>
      <w:ins w:id="68" w:author="James" w:date="2016-12-03T19:35:00Z">
        <w:r w:rsidR="00257FED">
          <w:rPr>
            <w:rFonts w:ascii="Times New Roman" w:eastAsia="Times New Roman" w:hAnsi="Times New Roman" w:cs="Times New Roman"/>
          </w:rPr>
          <w:t xml:space="preserve">(2) </w:t>
        </w:r>
      </w:ins>
      <w:r>
        <w:rPr>
          <w:rFonts w:ascii="Times New Roman" w:eastAsia="Times New Roman" w:hAnsi="Times New Roman" w:cs="Times New Roman"/>
        </w:rPr>
        <w:t xml:space="preserve">web server, </w:t>
      </w:r>
      <w:ins w:id="69" w:author="James" w:date="2016-12-03T19:35:00Z">
        <w:r w:rsidR="00257FED">
          <w:rPr>
            <w:rFonts w:ascii="Times New Roman" w:eastAsia="Times New Roman" w:hAnsi="Times New Roman" w:cs="Times New Roman"/>
          </w:rPr>
          <w:t xml:space="preserve">(3) </w:t>
        </w:r>
      </w:ins>
      <w:proofErr w:type="spellStart"/>
      <w:proofErr w:type="gram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ins w:id="70" w:author="James" w:date="2016-12-03T19:35:00Z">
        <w:r w:rsidR="00257FED">
          <w:rPr>
            <w:rFonts w:ascii="Times New Roman" w:eastAsia="Times New Roman" w:hAnsi="Times New Roman" w:cs="Times New Roman"/>
          </w:rPr>
          <w:t xml:space="preserve">(4) </w:t>
        </w:r>
      </w:ins>
      <w:r>
        <w:rPr>
          <w:rFonts w:ascii="Times New Roman" w:eastAsia="Times New Roman" w:hAnsi="Times New Roman" w:cs="Times New Roman"/>
        </w:rPr>
        <w:t xml:space="preserve">game client, and </w:t>
      </w:r>
      <w:ins w:id="71" w:author="James" w:date="2016-12-03T19:35:00Z">
        <w:r w:rsidR="00257FED">
          <w:rPr>
            <w:rFonts w:ascii="Times New Roman" w:eastAsia="Times New Roman" w:hAnsi="Times New Roman" w:cs="Times New Roman"/>
          </w:rPr>
          <w:t xml:space="preserve">(5) </w:t>
        </w:r>
      </w:ins>
      <w:r>
        <w:rPr>
          <w:rFonts w:ascii="Times New Roman" w:eastAsia="Times New Roman" w:hAnsi="Times New Roman" w:cs="Times New Roman"/>
        </w:rPr>
        <w:t xml:space="preserve">game server (which has </w:t>
      </w:r>
      <w:ins w:id="72" w:author="James" w:date="2016-12-03T19:36:00Z">
        <w:r w:rsidR="00257FED">
          <w:rPr>
            <w:rFonts w:ascii="Times New Roman" w:eastAsia="Times New Roman" w:hAnsi="Times New Roman" w:cs="Times New Roman"/>
          </w:rPr>
          <w:t xml:space="preserve">5.1 </w:t>
        </w:r>
      </w:ins>
      <w:r>
        <w:rPr>
          <w:rFonts w:ascii="Times New Roman" w:eastAsia="Times New Roman" w:hAnsi="Times New Roman" w:cs="Times New Roman"/>
        </w:rPr>
        <w:t xml:space="preserve">local and </w:t>
      </w:r>
      <w:ins w:id="73" w:author="James" w:date="2016-12-03T19:36:00Z">
        <w:r w:rsidR="00257FED">
          <w:rPr>
            <w:rFonts w:ascii="Times New Roman" w:eastAsia="Times New Roman" w:hAnsi="Times New Roman" w:cs="Times New Roman"/>
          </w:rPr>
          <w:t xml:space="preserve">5.2 </w:t>
        </w:r>
      </w:ins>
      <w:r>
        <w:rPr>
          <w:rFonts w:ascii="Times New Roman" w:eastAsia="Times New Roman" w:hAnsi="Times New Roman" w:cs="Times New Roman"/>
        </w:rPr>
        <w:t>online versions). Below is an explanation with diagrams of the 5 components that make up our architecture</w:t>
      </w:r>
    </w:p>
    <w:p w:rsidR="00040A97" w:rsidRDefault="00040A97"/>
    <w:p w:rsidR="00040A97" w:rsidRDefault="002E5E0F" w:rsidP="00257FED">
      <w:pPr>
        <w:pStyle w:val="Heading4"/>
        <w:numPr>
          <w:ilvl w:val="0"/>
          <w:numId w:val="10"/>
        </w:numPr>
        <w:spacing w:after="200" w:line="259" w:lineRule="auto"/>
        <w:contextualSpacing w:val="0"/>
        <w:pPrChange w:id="74" w:author="James" w:date="2016-12-03T19:36:00Z">
          <w:pPr>
            <w:pStyle w:val="Heading4"/>
            <w:spacing w:after="200" w:line="259" w:lineRule="auto"/>
            <w:contextualSpacing w:val="0"/>
          </w:pPr>
        </w:pPrChange>
      </w:pPr>
      <w:bookmarkStart w:id="75" w:name="_ekcoftw0w0dd" w:colFirst="0" w:colLast="0"/>
      <w:bookmarkEnd w:id="75"/>
      <w:proofErr w:type="spellStart"/>
      <w:r>
        <w:rPr>
          <w:rFonts w:ascii="Times New Roman" w:eastAsia="Times New Roman" w:hAnsi="Times New Roman" w:cs="Times New Roman"/>
        </w:rPr>
        <w:t>Datastore</w:t>
      </w:r>
      <w:proofErr w:type="spellEnd"/>
    </w:p>
    <w:p w:rsidR="00040A97" w:rsidRDefault="002E5E0F">
      <w:pPr>
        <w:spacing w:after="200" w:line="259" w:lineRule="auto"/>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datastore</w:t>
      </w:r>
      <w:proofErr w:type="spellEnd"/>
      <w:r>
        <w:rPr>
          <w:rFonts w:ascii="Times New Roman" w:eastAsia="Times New Roman" w:hAnsi="Times New Roman" w:cs="Times New Roman"/>
        </w:rPr>
        <w:t xml:space="preserve"> is our PostgreSQL database which is shared by the web server and the game server. User information is managed by the web server while the game server manages the statistics which the player generates.</w:t>
      </w:r>
    </w:p>
    <w:p w:rsidR="00040A97" w:rsidRDefault="002E5E0F">
      <w:pPr>
        <w:spacing w:after="200" w:line="259" w:lineRule="auto"/>
      </w:pPr>
      <w:r>
        <w:rPr>
          <w:rFonts w:ascii="Times New Roman" w:eastAsia="Times New Roman" w:hAnsi="Times New Roman" w:cs="Times New Roman"/>
        </w:rPr>
        <w:t>The web site uses the database for three tables as shown in the following entity relationship diagram.</w:t>
      </w:r>
    </w:p>
    <w:p w:rsidR="00040A97" w:rsidRDefault="00040A97">
      <w:pPr>
        <w:spacing w:after="200" w:line="259" w:lineRule="auto"/>
      </w:pPr>
    </w:p>
    <w:p w:rsidR="00040A97" w:rsidRDefault="002E5E0F">
      <w:pPr>
        <w:spacing w:after="200" w:line="259" w:lineRule="auto"/>
      </w:pPr>
      <w:r>
        <w:rPr>
          <w:noProof/>
        </w:rPr>
        <w:drawing>
          <wp:inline distT="114300" distB="114300" distL="114300" distR="114300" wp14:anchorId="5850D11C" wp14:editId="2F72F9E9">
            <wp:extent cx="5731200" cy="4013200"/>
            <wp:effectExtent l="0" t="0" r="0" b="0"/>
            <wp:docPr id="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
                    <a:srcRect/>
                    <a:stretch>
                      <a:fillRect/>
                    </a:stretch>
                  </pic:blipFill>
                  <pic:spPr>
                    <a:xfrm>
                      <a:off x="0" y="0"/>
                      <a:ext cx="5731200" cy="4013200"/>
                    </a:xfrm>
                    <a:prstGeom prst="rect">
                      <a:avLst/>
                    </a:prstGeom>
                    <a:ln/>
                  </pic:spPr>
                </pic:pic>
              </a:graphicData>
            </a:graphic>
          </wp:inline>
        </w:drawing>
      </w:r>
    </w:p>
    <w:p w:rsidR="00040A97" w:rsidRDefault="00040A97">
      <w:pPr>
        <w:spacing w:after="200" w:line="259" w:lineRule="auto"/>
      </w:pPr>
    </w:p>
    <w:p w:rsidR="00040A97" w:rsidRDefault="002E5E0F">
      <w:pPr>
        <w:spacing w:after="200" w:line="259" w:lineRule="auto"/>
      </w:pPr>
      <w:r>
        <w:rPr>
          <w:rFonts w:ascii="Times New Roman" w:eastAsia="Times New Roman" w:hAnsi="Times New Roman" w:cs="Times New Roman"/>
        </w:rPr>
        <w:t xml:space="preserve">The users database holds our user information, the </w:t>
      </w:r>
      <w:proofErr w:type="spellStart"/>
      <w:r>
        <w:rPr>
          <w:rFonts w:ascii="Times New Roman" w:eastAsia="Times New Roman" w:hAnsi="Times New Roman" w:cs="Times New Roman"/>
        </w:rPr>
        <w:t>user_stats</w:t>
      </w:r>
      <w:proofErr w:type="spellEnd"/>
      <w:r>
        <w:rPr>
          <w:rFonts w:ascii="Times New Roman" w:eastAsia="Times New Roman" w:hAnsi="Times New Roman" w:cs="Times New Roman"/>
        </w:rPr>
        <w:t xml:space="preserve"> holds the statistics for each of the 3 allowed saves and a global save for the game, and news holds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news and news for the site (with plans to add image gallery).</w:t>
      </w:r>
    </w:p>
    <w:p w:rsidR="00040A97" w:rsidRDefault="002E5E0F">
      <w:pPr>
        <w:spacing w:after="200" w:line="259" w:lineRule="auto"/>
      </w:pPr>
      <w:r>
        <w:rPr>
          <w:rFonts w:ascii="Times New Roman" w:eastAsia="Times New Roman" w:hAnsi="Times New Roman" w:cs="Times New Roman"/>
        </w:rPr>
        <w:t xml:space="preserve">On the server side, logging into the game uses the users table, while saving game stats uses the </w:t>
      </w:r>
      <w:proofErr w:type="spellStart"/>
      <w:r>
        <w:rPr>
          <w:rFonts w:ascii="Times New Roman" w:eastAsia="Times New Roman" w:hAnsi="Times New Roman" w:cs="Times New Roman"/>
        </w:rPr>
        <w:t>user_stats</w:t>
      </w:r>
      <w:proofErr w:type="spellEnd"/>
      <w:r>
        <w:rPr>
          <w:rFonts w:ascii="Times New Roman" w:eastAsia="Times New Roman" w:hAnsi="Times New Roman" w:cs="Times New Roman"/>
        </w:rPr>
        <w:t xml:space="preserve"> table.</w:t>
      </w:r>
    </w:p>
    <w:p w:rsidR="00040A97" w:rsidRDefault="002E5E0F" w:rsidP="00257FED">
      <w:pPr>
        <w:pStyle w:val="Heading4"/>
        <w:numPr>
          <w:ilvl w:val="0"/>
          <w:numId w:val="10"/>
        </w:numPr>
        <w:spacing w:after="200" w:line="259" w:lineRule="auto"/>
        <w:contextualSpacing w:val="0"/>
        <w:pPrChange w:id="76" w:author="James" w:date="2016-12-03T19:36:00Z">
          <w:pPr>
            <w:pStyle w:val="Heading4"/>
            <w:spacing w:after="200" w:line="259" w:lineRule="auto"/>
            <w:contextualSpacing w:val="0"/>
          </w:pPr>
        </w:pPrChange>
      </w:pPr>
      <w:bookmarkStart w:id="77" w:name="_ltf8fiq0jge" w:colFirst="0" w:colLast="0"/>
      <w:bookmarkEnd w:id="77"/>
      <w:r>
        <w:rPr>
          <w:rFonts w:ascii="Times New Roman" w:eastAsia="Times New Roman" w:hAnsi="Times New Roman" w:cs="Times New Roman"/>
        </w:rPr>
        <w:t>Website</w:t>
      </w:r>
    </w:p>
    <w:p w:rsidR="00040A97" w:rsidRDefault="002E5E0F">
      <w:pPr>
        <w:spacing w:after="200" w:line="259" w:lineRule="auto"/>
      </w:pPr>
      <w:r>
        <w:rPr>
          <w:rFonts w:ascii="Times New Roman" w:eastAsia="Times New Roman" w:hAnsi="Times New Roman" w:cs="Times New Roman"/>
        </w:rPr>
        <w:t>The web server aka website, would be where users of the game would login or register, learn about the game, download the game client, view news, participate in forums, and possibly participate in tournaments. This would have to be easy to navigate and a pleasant experience for the user as it has an impact on the game experience as a whole.</w:t>
      </w:r>
    </w:p>
    <w:p w:rsidR="00040A97" w:rsidRDefault="002E5E0F">
      <w:pPr>
        <w:spacing w:after="200" w:line="259" w:lineRule="auto"/>
      </w:pPr>
      <w:r>
        <w:rPr>
          <w:noProof/>
        </w:rPr>
        <w:lastRenderedPageBreak/>
        <w:drawing>
          <wp:inline distT="114300" distB="114300" distL="114300" distR="114300" wp14:anchorId="68EA3835" wp14:editId="7C7B3DEA">
            <wp:extent cx="5731200" cy="3124200"/>
            <wp:effectExtent l="0" t="0" r="0" b="0"/>
            <wp:docPr id="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731200" cy="3124200"/>
                    </a:xfrm>
                    <a:prstGeom prst="rect">
                      <a:avLst/>
                    </a:prstGeom>
                    <a:ln/>
                  </pic:spPr>
                </pic:pic>
              </a:graphicData>
            </a:graphic>
          </wp:inline>
        </w:drawing>
      </w:r>
    </w:p>
    <w:p w:rsidR="00040A97" w:rsidRDefault="002E5E0F">
      <w:pPr>
        <w:spacing w:after="200" w:line="259" w:lineRule="auto"/>
      </w:pPr>
      <w:r>
        <w:rPr>
          <w:rFonts w:ascii="Times New Roman" w:eastAsia="Times New Roman" w:hAnsi="Times New Roman" w:cs="Times New Roman"/>
        </w:rPr>
        <w:t xml:space="preserve">The website uses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to generate the basic structure of a page using the template. As this generates the menu, it is easy to add or remove main level pages. Pages do not directly access the database but instead </w:t>
      </w:r>
      <w:proofErr w:type="gramStart"/>
      <w:r>
        <w:rPr>
          <w:rFonts w:ascii="Times New Roman" w:eastAsia="Times New Roman" w:hAnsi="Times New Roman" w:cs="Times New Roman"/>
        </w:rPr>
        <w:t>use include</w:t>
      </w:r>
      <w:proofErr w:type="gramEnd"/>
      <w:r>
        <w:rPr>
          <w:rFonts w:ascii="Times New Roman" w:eastAsia="Times New Roman" w:hAnsi="Times New Roman" w:cs="Times New Roman"/>
        </w:rPr>
        <w:t xml:space="preserve"> files for any database work they have to do. This allows pages to easily share database code as well as making it possible to change the underlying database without much impact on the pages as new database code would handle the transition work.</w:t>
      </w:r>
    </w:p>
    <w:p w:rsidR="00040A97" w:rsidRDefault="002E5E0F" w:rsidP="00257FED">
      <w:pPr>
        <w:pStyle w:val="Heading4"/>
        <w:numPr>
          <w:ilvl w:val="0"/>
          <w:numId w:val="10"/>
        </w:numPr>
        <w:spacing w:after="200" w:line="259" w:lineRule="auto"/>
        <w:contextualSpacing w:val="0"/>
        <w:pPrChange w:id="78" w:author="James" w:date="2016-12-03T19:37:00Z">
          <w:pPr>
            <w:pStyle w:val="Heading4"/>
            <w:spacing w:after="200" w:line="259" w:lineRule="auto"/>
            <w:contextualSpacing w:val="0"/>
          </w:pPr>
        </w:pPrChange>
      </w:pPr>
      <w:bookmarkStart w:id="79" w:name="_8lwc5ukaenbg" w:colFirst="0" w:colLast="0"/>
      <w:bookmarkEnd w:id="79"/>
      <w:proofErr w:type="spellStart"/>
      <w:r>
        <w:rPr>
          <w:rFonts w:ascii="Times New Roman" w:eastAsia="Times New Roman" w:hAnsi="Times New Roman" w:cs="Times New Roman"/>
        </w:rPr>
        <w:t>Patcher</w:t>
      </w:r>
      <w:proofErr w:type="spellEnd"/>
    </w:p>
    <w:p w:rsidR="00040A97" w:rsidRDefault="002E5E0F">
      <w:pPr>
        <w:spacing w:after="200" w:line="259" w:lineRule="auto"/>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is what the user runs to start the game. It makes sure that the player has the latest version of the game client before launching the game client. </w:t>
      </w:r>
      <w:ins w:id="80" w:author="James" w:date="2016-12-03T19:37:00Z">
        <w:r w:rsidR="00257FED">
          <w:rPr>
            <w:rFonts w:ascii="Times New Roman" w:eastAsia="Times New Roman" w:hAnsi="Times New Roman" w:cs="Times New Roman"/>
          </w:rPr>
          <w:t xml:space="preserve"> (</w:t>
        </w:r>
        <w:proofErr w:type="gramStart"/>
        <w:r w:rsidR="00257FED">
          <w:rPr>
            <w:rFonts w:ascii="Times New Roman" w:eastAsia="Times New Roman" w:hAnsi="Times New Roman" w:cs="Times New Roman"/>
          </w:rPr>
          <w:t>does</w:t>
        </w:r>
        <w:proofErr w:type="gramEnd"/>
        <w:r w:rsidR="00257FED">
          <w:rPr>
            <w:rFonts w:ascii="Times New Roman" w:eastAsia="Times New Roman" w:hAnsi="Times New Roman" w:cs="Times New Roman"/>
          </w:rPr>
          <w:t xml:space="preserve"> the user has to have the “latest version”?  </w:t>
        </w:r>
      </w:ins>
      <w:ins w:id="81" w:author="James" w:date="2016-12-03T19:39:00Z">
        <w:r w:rsidR="00257FED">
          <w:rPr>
            <w:rFonts w:ascii="Times New Roman" w:eastAsia="Times New Roman" w:hAnsi="Times New Roman" w:cs="Times New Roman"/>
          </w:rPr>
          <w:t xml:space="preserve">What if I want to stay in the current </w:t>
        </w:r>
        <w:proofErr w:type="gramStart"/>
        <w:r w:rsidR="00257FED">
          <w:rPr>
            <w:rFonts w:ascii="Times New Roman" w:eastAsia="Times New Roman" w:hAnsi="Times New Roman" w:cs="Times New Roman"/>
          </w:rPr>
          <w:t>version ?</w:t>
        </w:r>
        <w:proofErr w:type="gramEnd"/>
        <w:r w:rsidR="00257FED">
          <w:rPr>
            <w:rFonts w:ascii="Times New Roman" w:eastAsia="Times New Roman" w:hAnsi="Times New Roman" w:cs="Times New Roman"/>
          </w:rPr>
          <w:t xml:space="preserve"> </w:t>
        </w:r>
      </w:ins>
      <w:r>
        <w:rPr>
          <w:rFonts w:ascii="Times New Roman" w:eastAsia="Times New Roman" w:hAnsi="Times New Roman" w:cs="Times New Roman"/>
        </w:rPr>
        <w:t>As a multi-player game, it is important that the players of the game all have the same version of the client otherwise there could be issues due to slightly different ways that different versions of the game work.</w:t>
      </w:r>
    </w:p>
    <w:p w:rsidR="00040A97" w:rsidRDefault="002E5E0F" w:rsidP="00257FED">
      <w:pPr>
        <w:pStyle w:val="Heading4"/>
        <w:numPr>
          <w:ilvl w:val="0"/>
          <w:numId w:val="10"/>
        </w:numPr>
        <w:spacing w:after="200" w:line="259" w:lineRule="auto"/>
        <w:contextualSpacing w:val="0"/>
        <w:pPrChange w:id="82" w:author="James" w:date="2016-12-03T19:38:00Z">
          <w:pPr>
            <w:pStyle w:val="Heading4"/>
            <w:spacing w:after="200" w:line="259" w:lineRule="auto"/>
            <w:contextualSpacing w:val="0"/>
          </w:pPr>
        </w:pPrChange>
      </w:pPr>
      <w:bookmarkStart w:id="83" w:name="_tifkl2rx848t" w:colFirst="0" w:colLast="0"/>
      <w:bookmarkEnd w:id="83"/>
      <w:r>
        <w:rPr>
          <w:rFonts w:ascii="Times New Roman" w:eastAsia="Times New Roman" w:hAnsi="Times New Roman" w:cs="Times New Roman"/>
        </w:rPr>
        <w:t>Game Client</w:t>
      </w:r>
    </w:p>
    <w:p w:rsidR="00040A97" w:rsidRDefault="002E5E0F">
      <w:r>
        <w:rPr>
          <w:rFonts w:ascii="Times New Roman" w:eastAsia="Times New Roman" w:hAnsi="Times New Roman" w:cs="Times New Roman"/>
        </w:rPr>
        <w:t xml:space="preserve">The game client has to be able to also log into the site as it shares login information with the web site. The login is done through the game server which shares the user database with the web site. As the game is multiplayer, it is important that all players are using the same version of the client so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should be what launches the client. The client has to communicate with the game server to get map information as well as know the location of other players when they are in the same room. Basic </w:t>
      </w:r>
      <w:r>
        <w:rPr>
          <w:rFonts w:ascii="Times New Roman" w:eastAsia="Times New Roman" w:hAnsi="Times New Roman" w:cs="Times New Roman"/>
        </w:rPr>
        <w:lastRenderedPageBreak/>
        <w:t>text chat would probably have to be in the game.</w:t>
      </w:r>
      <w:r>
        <w:rPr>
          <w:noProof/>
        </w:rPr>
        <w:drawing>
          <wp:inline distT="114300" distB="114300" distL="114300" distR="114300" wp14:anchorId="1F033318" wp14:editId="58CBE793">
            <wp:extent cx="5314950" cy="4314825"/>
            <wp:effectExtent l="0" t="0" r="0" b="0"/>
            <wp:docPr id="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
                    <a:srcRect/>
                    <a:stretch>
                      <a:fillRect/>
                    </a:stretch>
                  </pic:blipFill>
                  <pic:spPr>
                    <a:xfrm>
                      <a:off x="0" y="0"/>
                      <a:ext cx="5314950" cy="4314825"/>
                    </a:xfrm>
                    <a:prstGeom prst="rect">
                      <a:avLst/>
                    </a:prstGeom>
                    <a:ln/>
                  </pic:spPr>
                </pic:pic>
              </a:graphicData>
            </a:graphic>
          </wp:inline>
        </w:drawing>
      </w:r>
    </w:p>
    <w:p w:rsidR="00040A97" w:rsidRDefault="00040A97"/>
    <w:p w:rsidR="00040A97" w:rsidRDefault="002E5E0F">
      <w:r>
        <w:rPr>
          <w:rFonts w:ascii="Times New Roman" w:eastAsia="Times New Roman" w:hAnsi="Times New Roman" w:cs="Times New Roman"/>
        </w:rPr>
        <w:t>The game client can be thought of as consisting of four layers. At the bottom is the hosting layer which is the operating system that the user is using and Unity game engine which runs on top of it. The server may be ran locally (for LAN games) or on our server (internet play).</w:t>
      </w:r>
    </w:p>
    <w:p w:rsidR="00040A97" w:rsidRDefault="00040A97"/>
    <w:p w:rsidR="00040A97" w:rsidRDefault="002E5E0F">
      <w:r>
        <w:rPr>
          <w:rFonts w:ascii="Times New Roman" w:eastAsia="Times New Roman" w:hAnsi="Times New Roman" w:cs="Times New Roman"/>
        </w:rPr>
        <w:t>Built on top of Unity and connecting with the server, the base game layer has the game save/statistics management, procedural level generator, and physics/prediction. These systems are used by the scenes to control the game. There are a number of different scenes that either control setup related selections or actual gameplay.</w:t>
      </w:r>
    </w:p>
    <w:p w:rsidR="00040A97" w:rsidRDefault="00040A97"/>
    <w:p w:rsidR="00040A97" w:rsidRDefault="002E5E0F">
      <w:r>
        <w:rPr>
          <w:rFonts w:ascii="Times New Roman" w:eastAsia="Times New Roman" w:hAnsi="Times New Roman" w:cs="Times New Roman"/>
        </w:rPr>
        <w:t>Finally, the elements of the game are created as part of the particular scenes.</w:t>
      </w:r>
    </w:p>
    <w:p w:rsidR="00040A97" w:rsidRDefault="002E5E0F">
      <w:r>
        <w:rPr>
          <w:noProof/>
        </w:rPr>
        <w:lastRenderedPageBreak/>
        <w:drawing>
          <wp:inline distT="114300" distB="114300" distL="114300" distR="114300" wp14:anchorId="217FD3A9" wp14:editId="3FE7CB64">
            <wp:extent cx="5731200" cy="28448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6"/>
                    <a:srcRect/>
                    <a:stretch>
                      <a:fillRect/>
                    </a:stretch>
                  </pic:blipFill>
                  <pic:spPr>
                    <a:xfrm>
                      <a:off x="0" y="0"/>
                      <a:ext cx="5731200" cy="2844800"/>
                    </a:xfrm>
                    <a:prstGeom prst="rect">
                      <a:avLst/>
                    </a:prstGeom>
                    <a:ln/>
                  </pic:spPr>
                </pic:pic>
              </a:graphicData>
            </a:graphic>
          </wp:inline>
        </w:drawing>
      </w:r>
    </w:p>
    <w:p w:rsidR="00040A97" w:rsidRDefault="002E5E0F">
      <w:r>
        <w:rPr>
          <w:rFonts w:ascii="Times New Roman" w:eastAsia="Times New Roman" w:hAnsi="Times New Roman" w:cs="Times New Roman"/>
        </w:rPr>
        <w:t xml:space="preserve">Unity uses a component model where everything in the game is a </w:t>
      </w:r>
      <w:proofErr w:type="spellStart"/>
      <w:r>
        <w:rPr>
          <w:rFonts w:ascii="Times New Roman" w:eastAsia="Times New Roman" w:hAnsi="Times New Roman" w:cs="Times New Roman"/>
        </w:rPr>
        <w:t>GameObject</w:t>
      </w:r>
      <w:proofErr w:type="spellEnd"/>
      <w:r>
        <w:rPr>
          <w:rFonts w:ascii="Times New Roman" w:eastAsia="Times New Roman" w:hAnsi="Times New Roman" w:cs="Times New Roman"/>
        </w:rPr>
        <w:t xml:space="preserve"> which has components (inherited from </w:t>
      </w:r>
      <w:proofErr w:type="spellStart"/>
      <w:r>
        <w:rPr>
          <w:rFonts w:ascii="Times New Roman" w:eastAsia="Times New Roman" w:hAnsi="Times New Roman" w:cs="Times New Roman"/>
        </w:rPr>
        <w:t>MonoBehavior</w:t>
      </w:r>
      <w:proofErr w:type="spellEnd"/>
      <w:r>
        <w:rPr>
          <w:rFonts w:ascii="Times New Roman" w:eastAsia="Times New Roman" w:hAnsi="Times New Roman" w:cs="Times New Roman"/>
        </w:rPr>
        <w:t xml:space="preserve">) attached to them. Components can communicate with other components by obtaining a reference to the desired component using a variety of different methods for finding components. Below is a class diagram of this relationship with many of the event handlers that </w:t>
      </w:r>
      <w:proofErr w:type="spellStart"/>
      <w:r>
        <w:rPr>
          <w:rFonts w:ascii="Times New Roman" w:eastAsia="Times New Roman" w:hAnsi="Times New Roman" w:cs="Times New Roman"/>
        </w:rPr>
        <w:t>MonoBehavior</w:t>
      </w:r>
      <w:proofErr w:type="spellEnd"/>
      <w:r>
        <w:rPr>
          <w:rFonts w:ascii="Times New Roman" w:eastAsia="Times New Roman" w:hAnsi="Times New Roman" w:cs="Times New Roman"/>
        </w:rPr>
        <w:t xml:space="preserve"> contains </w:t>
      </w:r>
      <w:proofErr w:type="gramStart"/>
      <w:r>
        <w:rPr>
          <w:rFonts w:ascii="Times New Roman" w:eastAsia="Times New Roman" w:hAnsi="Times New Roman" w:cs="Times New Roman"/>
        </w:rPr>
        <w:t>omitted.</w:t>
      </w:r>
      <w:proofErr w:type="gramEnd"/>
    </w:p>
    <w:p w:rsidR="00040A97" w:rsidRDefault="00040A97"/>
    <w:p w:rsidR="00040A97" w:rsidRDefault="002E5E0F" w:rsidP="00257FED">
      <w:pPr>
        <w:pStyle w:val="Heading4"/>
        <w:numPr>
          <w:ilvl w:val="0"/>
          <w:numId w:val="10"/>
        </w:numPr>
        <w:contextualSpacing w:val="0"/>
        <w:pPrChange w:id="84" w:author="James" w:date="2016-12-03T19:40:00Z">
          <w:pPr>
            <w:pStyle w:val="Heading4"/>
            <w:contextualSpacing w:val="0"/>
          </w:pPr>
        </w:pPrChange>
      </w:pPr>
      <w:bookmarkStart w:id="85" w:name="_5ltxl4z8asru" w:colFirst="0" w:colLast="0"/>
      <w:bookmarkEnd w:id="85"/>
      <w:r>
        <w:rPr>
          <w:rFonts w:ascii="Times New Roman" w:eastAsia="Times New Roman" w:hAnsi="Times New Roman" w:cs="Times New Roman"/>
        </w:rPr>
        <w:t>Game Server</w:t>
      </w:r>
    </w:p>
    <w:p w:rsidR="00040A97" w:rsidRDefault="00040A97"/>
    <w:p w:rsidR="00040A97" w:rsidRDefault="002E5E0F">
      <w:r>
        <w:rPr>
          <w:rFonts w:ascii="Times New Roman" w:eastAsia="Times New Roman" w:hAnsi="Times New Roman" w:cs="Times New Roman"/>
        </w:rPr>
        <w:t xml:space="preserve">The game server would handle the world and positions of the players and items within the world. As the game would have procedurally generated dungeons, a large amount of effort will be required to generate these in such a way that the game preserves a consistent difficulty curve. The server would also have to track the player's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so that it would be possible to block players for bad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Some cheat detection, such as making sure actions are within normal ranges, would also be a nice option to prevent cheating. While the game server would run on our server, for better performance it is likely that we will also want the ability for clients to act as a server for LAN </w:t>
      </w:r>
      <w:proofErr w:type="gramStart"/>
      <w:r>
        <w:rPr>
          <w:rFonts w:ascii="Times New Roman" w:eastAsia="Times New Roman" w:hAnsi="Times New Roman" w:cs="Times New Roman"/>
        </w:rPr>
        <w:t>games,</w:t>
      </w:r>
      <w:proofErr w:type="gramEnd"/>
      <w:r>
        <w:rPr>
          <w:rFonts w:ascii="Times New Roman" w:eastAsia="Times New Roman" w:hAnsi="Times New Roman" w:cs="Times New Roman"/>
        </w:rPr>
        <w:t xml:space="preserve"> though the LAN version would not have any of the cheat monitoring otherwise hackers would be able to make undetectable cheat bots.</w:t>
      </w:r>
    </w:p>
    <w:p w:rsidR="00040A97" w:rsidRDefault="00040A97"/>
    <w:p w:rsidR="00040A97" w:rsidRDefault="002E5E0F">
      <w:pPr>
        <w:spacing w:line="259" w:lineRule="auto"/>
      </w:pPr>
      <w:r>
        <w:rPr>
          <w:rFonts w:ascii="Times New Roman" w:eastAsia="Times New Roman" w:hAnsi="Times New Roman" w:cs="Times New Roman"/>
        </w:rPr>
        <w:t xml:space="preserve">The server architecture is outlined in the specific requirements section and covers the </w:t>
      </w:r>
      <w:proofErr w:type="spellStart"/>
      <w:r>
        <w:rPr>
          <w:rFonts w:ascii="Times New Roman" w:eastAsia="Times New Roman" w:hAnsi="Times New Roman" w:cs="Times New Roman"/>
        </w:rPr>
        <w:t>datastore</w:t>
      </w:r>
      <w:proofErr w:type="spellEnd"/>
      <w:r>
        <w:rPr>
          <w:rFonts w:ascii="Times New Roman" w:eastAsia="Times New Roman" w:hAnsi="Times New Roman" w:cs="Times New Roman"/>
        </w:rPr>
        <w:t xml:space="preserve">, website, and game server components.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is a </w:t>
      </w:r>
      <w:proofErr w:type="spellStart"/>
      <w:r>
        <w:rPr>
          <w:rFonts w:ascii="Times New Roman" w:eastAsia="Times New Roman" w:hAnsi="Times New Roman" w:cs="Times New Roman"/>
        </w:rPr>
        <w:t>stand alone</w:t>
      </w:r>
      <w:proofErr w:type="spellEnd"/>
      <w:r>
        <w:rPr>
          <w:rFonts w:ascii="Times New Roman" w:eastAsia="Times New Roman" w:hAnsi="Times New Roman" w:cs="Times New Roman"/>
        </w:rPr>
        <w:t xml:space="preserve"> utility so has no underlying architecture that it is built upon.</w:t>
      </w:r>
    </w:p>
    <w:p w:rsidR="00040A97" w:rsidRDefault="00040A97">
      <w:pPr>
        <w:spacing w:line="259" w:lineRule="auto"/>
      </w:pPr>
    </w:p>
    <w:p w:rsidR="00040A97" w:rsidRDefault="00040A97"/>
    <w:p w:rsidR="00040A97" w:rsidRDefault="002E5E0F">
      <w:pPr>
        <w:spacing w:after="200" w:line="259" w:lineRule="auto"/>
      </w:pPr>
      <w:r>
        <w:rPr>
          <w:rFonts w:ascii="Times New Roman" w:eastAsia="Times New Roman" w:hAnsi="Times New Roman" w:cs="Times New Roman"/>
        </w:rPr>
        <w:t>The Non Functional requirements are split into the sprints as followed:</w:t>
      </w:r>
    </w:p>
    <w:p w:rsidR="00040A97" w:rsidRDefault="00040A97">
      <w:pPr>
        <w:pStyle w:val="Heading3"/>
        <w:spacing w:line="259" w:lineRule="auto"/>
        <w:contextualSpacing w:val="0"/>
      </w:pPr>
      <w:bookmarkStart w:id="86" w:name="_r2jp8n7fhv8l" w:colFirst="0" w:colLast="0"/>
      <w:bookmarkEnd w:id="86"/>
    </w:p>
    <w:p w:rsidR="00040A97" w:rsidRDefault="002E5E0F">
      <w:pPr>
        <w:pStyle w:val="Heading3"/>
        <w:spacing w:line="259" w:lineRule="auto"/>
        <w:contextualSpacing w:val="0"/>
      </w:pPr>
      <w:bookmarkStart w:id="87" w:name="_8xe4qva5lc0i" w:colFirst="0" w:colLast="0"/>
      <w:bookmarkEnd w:id="87"/>
      <w:r>
        <w:rPr>
          <w:rFonts w:ascii="Times New Roman" w:eastAsia="Times New Roman" w:hAnsi="Times New Roman" w:cs="Times New Roman"/>
        </w:rPr>
        <w:t xml:space="preserve">6.1.3 Specific Requirements </w:t>
      </w:r>
    </w:p>
    <w:p w:rsidR="00040A97" w:rsidRDefault="002E5E0F">
      <w:pPr>
        <w:spacing w:line="259" w:lineRule="auto"/>
      </w:pPr>
      <w:r>
        <w:rPr>
          <w:rFonts w:ascii="Times New Roman" w:eastAsia="Times New Roman" w:hAnsi="Times New Roman" w:cs="Times New Roman"/>
        </w:rPr>
        <w:t>(</w:t>
      </w:r>
      <w:proofErr w:type="gramStart"/>
      <w:r>
        <w:rPr>
          <w:rFonts w:ascii="Times New Roman" w:eastAsia="Times New Roman" w:hAnsi="Times New Roman" w:cs="Times New Roman"/>
        </w:rPr>
        <w:t>interface</w:t>
      </w:r>
      <w:proofErr w:type="gramEnd"/>
      <w:r>
        <w:rPr>
          <w:rFonts w:ascii="Times New Roman" w:eastAsia="Times New Roman" w:hAnsi="Times New Roman" w:cs="Times New Roman"/>
        </w:rPr>
        <w:t>, hardware, communication interface):</w:t>
      </w:r>
    </w:p>
    <w:p w:rsidR="00040A97" w:rsidRDefault="00040A97">
      <w:pPr>
        <w:spacing w:line="259" w:lineRule="auto"/>
      </w:pPr>
    </w:p>
    <w:p w:rsidR="00040A97" w:rsidRDefault="002E5E0F">
      <w:pPr>
        <w:spacing w:after="200" w:line="259" w:lineRule="auto"/>
      </w:pPr>
      <w:r>
        <w:rPr>
          <w:rFonts w:ascii="Times New Roman" w:eastAsia="Times New Roman" w:hAnsi="Times New Roman" w:cs="Times New Roman"/>
        </w:rPr>
        <w:lastRenderedPageBreak/>
        <w:t>The specific requirements are split into the sprints as followed:</w:t>
      </w:r>
    </w:p>
    <w:p w:rsidR="00040A97" w:rsidRDefault="002E5E0F">
      <w:r>
        <w:rPr>
          <w:rFonts w:ascii="Times New Roman" w:eastAsia="Times New Roman" w:hAnsi="Times New Roman" w:cs="Times New Roman"/>
          <w:b/>
        </w:rPr>
        <w:t>Sprint 1:</w:t>
      </w:r>
    </w:p>
    <w:p w:rsidR="00040A97" w:rsidRDefault="002E5E0F">
      <w:pPr>
        <w:jc w:val="center"/>
      </w:pPr>
      <w:r>
        <w:rPr>
          <w:noProof/>
        </w:rPr>
        <w:drawing>
          <wp:inline distT="114300" distB="114300" distL="114300" distR="114300" wp14:anchorId="3A72A2BB" wp14:editId="5AD9ACE2">
            <wp:extent cx="5731200" cy="2540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31200" cy="254000"/>
                    </a:xfrm>
                    <a:prstGeom prst="rect">
                      <a:avLst/>
                    </a:prstGeom>
                    <a:ln/>
                  </pic:spPr>
                </pic:pic>
              </a:graphicData>
            </a:graphic>
          </wp:inline>
        </w:drawing>
      </w:r>
    </w:p>
    <w:p w:rsidR="00040A97" w:rsidRDefault="002E5E0F">
      <w:pPr>
        <w:jc w:val="center"/>
      </w:pPr>
      <w:r>
        <w:rPr>
          <w:noProof/>
        </w:rPr>
        <w:drawing>
          <wp:inline distT="114300" distB="114300" distL="114300" distR="114300" wp14:anchorId="6BCA48D8" wp14:editId="4A597224">
            <wp:extent cx="5731200" cy="4064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31200" cy="406400"/>
                    </a:xfrm>
                    <a:prstGeom prst="rect">
                      <a:avLst/>
                    </a:prstGeom>
                    <a:ln/>
                  </pic:spPr>
                </pic:pic>
              </a:graphicData>
            </a:graphic>
          </wp:inline>
        </w:drawing>
      </w:r>
    </w:p>
    <w:p w:rsidR="00040A97" w:rsidRDefault="00040A97">
      <w:pPr>
        <w:jc w:val="center"/>
      </w:pPr>
    </w:p>
    <w:p w:rsidR="00040A97" w:rsidRDefault="002E5E0F">
      <w:r>
        <w:rPr>
          <w:rFonts w:ascii="Times New Roman" w:eastAsia="Times New Roman" w:hAnsi="Times New Roman" w:cs="Times New Roman"/>
          <w:b/>
        </w:rPr>
        <w:t>Sprint 2:</w:t>
      </w:r>
    </w:p>
    <w:p w:rsidR="00040A97" w:rsidRDefault="002E5E0F">
      <w:r>
        <w:rPr>
          <w:rFonts w:ascii="Times New Roman" w:eastAsia="Times New Roman" w:hAnsi="Times New Roman" w:cs="Times New Roman"/>
          <w:b/>
        </w:rPr>
        <w:tab/>
        <w:t>&lt;</w:t>
      </w:r>
      <w:r>
        <w:rPr>
          <w:rFonts w:ascii="Times New Roman" w:eastAsia="Times New Roman" w:hAnsi="Times New Roman" w:cs="Times New Roman"/>
        </w:rPr>
        <w:t>No Specific requirements this sprint&gt;</w:t>
      </w:r>
    </w:p>
    <w:p w:rsidR="00040A97" w:rsidRDefault="00040A97"/>
    <w:p w:rsidR="00040A97" w:rsidRDefault="00040A97"/>
    <w:p w:rsidR="00040A97" w:rsidRDefault="002E5E0F">
      <w:r>
        <w:rPr>
          <w:rFonts w:ascii="Times New Roman" w:eastAsia="Times New Roman" w:hAnsi="Times New Roman" w:cs="Times New Roman"/>
          <w:b/>
        </w:rPr>
        <w:t>Sprint 3:</w:t>
      </w:r>
    </w:p>
    <w:p w:rsidR="00040A97" w:rsidRDefault="002E5E0F">
      <w:pPr>
        <w:ind w:firstLine="720"/>
      </w:pPr>
      <w:r>
        <w:rPr>
          <w:rFonts w:ascii="Times New Roman" w:eastAsia="Times New Roman" w:hAnsi="Times New Roman" w:cs="Times New Roman"/>
          <w:b/>
        </w:rPr>
        <w:t>&lt;</w:t>
      </w:r>
      <w:r>
        <w:rPr>
          <w:rFonts w:ascii="Times New Roman" w:eastAsia="Times New Roman" w:hAnsi="Times New Roman" w:cs="Times New Roman"/>
        </w:rPr>
        <w:t>No Specific requirements this sprint&gt;</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24"/>
          <w:szCs w:val="24"/>
        </w:rPr>
        <w:br/>
      </w:r>
    </w:p>
    <w:p w:rsidR="00040A97" w:rsidRDefault="002E5E0F">
      <w:pPr>
        <w:spacing w:line="259" w:lineRule="auto"/>
      </w:pPr>
      <w:r>
        <w:rPr>
          <w:rFonts w:ascii="Times New Roman" w:eastAsia="Times New Roman" w:hAnsi="Times New Roman" w:cs="Times New Roman"/>
          <w:b/>
          <w:sz w:val="24"/>
          <w:szCs w:val="24"/>
        </w:rPr>
        <w:t>Server Stacks:</w:t>
      </w:r>
    </w:p>
    <w:p w:rsidR="00040A97" w:rsidRDefault="002E5E0F">
      <w:pPr>
        <w:spacing w:line="259" w:lineRule="auto"/>
        <w:jc w:val="center"/>
      </w:pPr>
      <w:r>
        <w:rPr>
          <w:noProof/>
        </w:rPr>
        <w:drawing>
          <wp:inline distT="114300" distB="114300" distL="114300" distR="114300" wp14:anchorId="647CA9AA" wp14:editId="1D85CFC1">
            <wp:extent cx="5731200" cy="1587500"/>
            <wp:effectExtent l="0" t="0" r="0" b="0"/>
            <wp:docPr id="21" name="image77.png" descr="Server_Stack_Diagram.png"/>
            <wp:cNvGraphicFramePr/>
            <a:graphic xmlns:a="http://schemas.openxmlformats.org/drawingml/2006/main">
              <a:graphicData uri="http://schemas.openxmlformats.org/drawingml/2006/picture">
                <pic:pic xmlns:pic="http://schemas.openxmlformats.org/drawingml/2006/picture">
                  <pic:nvPicPr>
                    <pic:cNvPr id="0" name="image77.png" descr="Server_Stack_Diagram.png"/>
                    <pic:cNvPicPr preferRelativeResize="0"/>
                  </pic:nvPicPr>
                  <pic:blipFill>
                    <a:blip r:embed="rId39"/>
                    <a:srcRect/>
                    <a:stretch>
                      <a:fillRect/>
                    </a:stretch>
                  </pic:blipFill>
                  <pic:spPr>
                    <a:xfrm>
                      <a:off x="0" y="0"/>
                      <a:ext cx="5731200" cy="1587500"/>
                    </a:xfrm>
                    <a:prstGeom prst="rect">
                      <a:avLst/>
                    </a:prstGeom>
                    <a:ln/>
                  </pic:spPr>
                </pic:pic>
              </a:graphicData>
            </a:graphic>
          </wp:inline>
        </w:drawing>
      </w:r>
    </w:p>
    <w:p w:rsidR="00040A97" w:rsidRDefault="00040A97">
      <w:pPr>
        <w:spacing w:line="259" w:lineRule="auto"/>
      </w:pPr>
    </w:p>
    <w:p w:rsidR="00040A97" w:rsidRDefault="002E5E0F">
      <w:pPr>
        <w:spacing w:line="259" w:lineRule="auto"/>
      </w:pPr>
      <w:r>
        <w:rPr>
          <w:rFonts w:ascii="Times New Roman" w:eastAsia="Times New Roman" w:hAnsi="Times New Roman" w:cs="Times New Roman"/>
          <w:b/>
          <w:sz w:val="24"/>
          <w:szCs w:val="24"/>
        </w:rPr>
        <w:t>Web Server:</w:t>
      </w:r>
    </w:p>
    <w:p w:rsidR="00040A97" w:rsidRDefault="002E5E0F">
      <w:pPr>
        <w:spacing w:line="259" w:lineRule="auto"/>
        <w:ind w:firstLine="720"/>
      </w:pPr>
      <w:r>
        <w:rPr>
          <w:rFonts w:ascii="Times New Roman" w:eastAsia="Times New Roman" w:hAnsi="Times New Roman" w:cs="Times New Roman"/>
          <w:sz w:val="24"/>
          <w:szCs w:val="24"/>
        </w:rPr>
        <w:t>IP: 10.1.144.90</w:t>
      </w:r>
    </w:p>
    <w:p w:rsidR="00040A97" w:rsidRDefault="002E5E0F">
      <w:pPr>
        <w:spacing w:line="259" w:lineRule="auto"/>
      </w:pPr>
      <w:r>
        <w:rPr>
          <w:rFonts w:ascii="Times New Roman" w:eastAsia="Times New Roman" w:hAnsi="Times New Roman" w:cs="Times New Roman"/>
          <w:sz w:val="24"/>
          <w:szCs w:val="24"/>
        </w:rPr>
        <w:tab/>
        <w:t>DNS: COSC470DCentOS-2016.cis.okanagan.bc.ca</w:t>
      </w:r>
    </w:p>
    <w:p w:rsidR="00040A97" w:rsidRDefault="002E5E0F">
      <w:pPr>
        <w:spacing w:line="259" w:lineRule="auto"/>
      </w:pPr>
      <w:r>
        <w:rPr>
          <w:rFonts w:ascii="Times New Roman" w:eastAsia="Times New Roman" w:hAnsi="Times New Roman" w:cs="Times New Roman"/>
          <w:sz w:val="24"/>
          <w:szCs w:val="24"/>
        </w:rPr>
        <w:tab/>
        <w:t>OS: CentOS Linux release 7.2.1511 (Core)</w:t>
      </w:r>
    </w:p>
    <w:p w:rsidR="00040A97" w:rsidRDefault="002E5E0F">
      <w:pPr>
        <w:spacing w:line="259" w:lineRule="auto"/>
      </w:pPr>
      <w:r>
        <w:rPr>
          <w:rFonts w:ascii="Times New Roman" w:eastAsia="Times New Roman" w:hAnsi="Times New Roman" w:cs="Times New Roman"/>
          <w:sz w:val="24"/>
          <w:szCs w:val="24"/>
        </w:rPr>
        <w:tab/>
      </w:r>
    </w:p>
    <w:p w:rsidR="00040A97" w:rsidRDefault="002E5E0F">
      <w:pPr>
        <w:spacing w:line="259" w:lineRule="auto"/>
      </w:pPr>
      <w:r>
        <w:rPr>
          <w:rFonts w:ascii="Times New Roman" w:eastAsia="Times New Roman" w:hAnsi="Times New Roman" w:cs="Times New Roman"/>
          <w:sz w:val="24"/>
          <w:szCs w:val="24"/>
        </w:rPr>
        <w:tab/>
        <w:t>Web Server software - Apache (http://10.1.144.90/)</w:t>
      </w:r>
    </w:p>
    <w:p w:rsidR="00040A97" w:rsidRDefault="002E5E0F">
      <w:pPr>
        <w:spacing w:line="259"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var</w:t>
      </w:r>
      <w:proofErr w:type="spellEnd"/>
      <w:r>
        <w:rPr>
          <w:rFonts w:ascii="Times New Roman" w:eastAsia="Times New Roman" w:hAnsi="Times New Roman" w:cs="Times New Roman"/>
          <w:sz w:val="24"/>
          <w:szCs w:val="24"/>
        </w:rPr>
        <w:t>/www/html (directory root for website)</w:t>
      </w:r>
    </w:p>
    <w:p w:rsidR="00040A97" w:rsidRDefault="002E5E0F">
      <w:pPr>
        <w:spacing w:line="259"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proofErr w:type="gramStart"/>
      <w:r>
        <w:rPr>
          <w:rFonts w:ascii="Times New Roman" w:eastAsia="Times New Roman" w:hAnsi="Times New Roman" w:cs="Times New Roman"/>
          <w:sz w:val="24"/>
          <w:szCs w:val="24"/>
        </w:rPr>
        <w:t>index.php</w:t>
      </w:r>
      <w:proofErr w:type="spellEnd"/>
      <w:proofErr w:type="gramEnd"/>
      <w:r>
        <w:rPr>
          <w:rFonts w:ascii="Times New Roman" w:eastAsia="Times New Roman" w:hAnsi="Times New Roman" w:cs="Times New Roman"/>
          <w:sz w:val="24"/>
          <w:szCs w:val="24"/>
        </w:rPr>
        <w:t xml:space="preserve"> is main landing page</w:t>
      </w:r>
    </w:p>
    <w:p w:rsidR="00040A97" w:rsidRDefault="002E5E0F">
      <w:pPr>
        <w:spacing w:line="259" w:lineRule="auto"/>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040A97" w:rsidRDefault="002E5E0F">
      <w:pPr>
        <w:spacing w:line="259" w:lineRule="auto"/>
      </w:pPr>
      <w:r>
        <w:rPr>
          <w:rFonts w:ascii="Times New Roman" w:eastAsia="Times New Roman" w:hAnsi="Times New Roman" w:cs="Times New Roman"/>
          <w:sz w:val="24"/>
          <w:szCs w:val="24"/>
        </w:rPr>
        <w:tab/>
        <w:t xml:space="preserve">Database -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(10.1.144.90:5432) </w:t>
      </w:r>
    </w:p>
    <w:p w:rsidR="00040A97" w:rsidRDefault="002E5E0F">
      <w:pPr>
        <w:spacing w:line="259" w:lineRule="auto"/>
      </w:pPr>
      <w:r>
        <w:rPr>
          <w:rFonts w:ascii="Times New Roman" w:eastAsia="Times New Roman" w:hAnsi="Times New Roman" w:cs="Times New Roman"/>
          <w:sz w:val="24"/>
          <w:szCs w:val="24"/>
        </w:rPr>
        <w:tab/>
        <w:t xml:space="preserve">Web Panel - </w:t>
      </w:r>
      <w:proofErr w:type="spellStart"/>
      <w:r>
        <w:rPr>
          <w:rFonts w:ascii="Times New Roman" w:eastAsia="Times New Roman" w:hAnsi="Times New Roman" w:cs="Times New Roman"/>
          <w:sz w:val="24"/>
          <w:szCs w:val="24"/>
        </w:rPr>
        <w:t>Webmin</w:t>
      </w:r>
      <w:proofErr w:type="spellEnd"/>
      <w:r>
        <w:rPr>
          <w:rFonts w:ascii="Times New Roman" w:eastAsia="Times New Roman" w:hAnsi="Times New Roman" w:cs="Times New Roman"/>
          <w:sz w:val="24"/>
          <w:szCs w:val="24"/>
        </w:rPr>
        <w:t xml:space="preserve"> (</w:t>
      </w:r>
      <w:hyperlink r:id="rId40">
        <w:r>
          <w:rPr>
            <w:rFonts w:ascii="Times New Roman" w:eastAsia="Times New Roman" w:hAnsi="Times New Roman" w:cs="Times New Roman"/>
            <w:color w:val="1155CC"/>
            <w:sz w:val="24"/>
            <w:szCs w:val="24"/>
            <w:u w:val="single"/>
          </w:rPr>
          <w:t>http://10.1.144.90:10000/</w:t>
        </w:r>
      </w:hyperlink>
      <w:r>
        <w:rPr>
          <w:rFonts w:ascii="Times New Roman" w:eastAsia="Times New Roman" w:hAnsi="Times New Roman" w:cs="Times New Roman"/>
          <w:sz w:val="24"/>
          <w:szCs w:val="24"/>
        </w:rPr>
        <w:t>)</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24"/>
          <w:szCs w:val="24"/>
        </w:rPr>
        <w:tab/>
        <w:t xml:space="preserve">CI - </w:t>
      </w:r>
      <w:proofErr w:type="gramStart"/>
      <w:r>
        <w:rPr>
          <w:rFonts w:ascii="Times New Roman" w:eastAsia="Times New Roman" w:hAnsi="Times New Roman" w:cs="Times New Roman"/>
          <w:sz w:val="24"/>
          <w:szCs w:val="24"/>
        </w:rPr>
        <w:t>Jenkins(</w:t>
      </w:r>
      <w:proofErr w:type="gramEnd"/>
      <w:r>
        <w:rPr>
          <w:rFonts w:ascii="Times New Roman" w:eastAsia="Times New Roman" w:hAnsi="Times New Roman" w:cs="Times New Roman"/>
          <w:sz w:val="24"/>
          <w:szCs w:val="24"/>
        </w:rPr>
        <w:t>10.1.144.90:8080)</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b/>
          <w:sz w:val="24"/>
          <w:szCs w:val="24"/>
        </w:rPr>
        <w:t>Game Application Server:</w:t>
      </w:r>
    </w:p>
    <w:p w:rsidR="00040A97" w:rsidRDefault="002E5E0F">
      <w:pPr>
        <w:spacing w:line="259" w:lineRule="auto"/>
        <w:ind w:firstLine="720"/>
      </w:pPr>
      <w:r>
        <w:rPr>
          <w:rFonts w:ascii="Times New Roman" w:eastAsia="Times New Roman" w:hAnsi="Times New Roman" w:cs="Times New Roman"/>
          <w:sz w:val="24"/>
          <w:szCs w:val="24"/>
        </w:rPr>
        <w:t>IP: 10.1.144.91</w:t>
      </w:r>
    </w:p>
    <w:p w:rsidR="00040A97" w:rsidRDefault="002E5E0F">
      <w:pPr>
        <w:spacing w:line="259" w:lineRule="auto"/>
      </w:pPr>
      <w:r>
        <w:rPr>
          <w:rFonts w:ascii="Times New Roman" w:eastAsia="Times New Roman" w:hAnsi="Times New Roman" w:cs="Times New Roman"/>
          <w:sz w:val="24"/>
          <w:szCs w:val="24"/>
        </w:rPr>
        <w:tab/>
        <w:t>DNS: COSC470ACentOS-2016.cis.okanagan.bc.ca</w:t>
      </w:r>
    </w:p>
    <w:p w:rsidR="00040A97" w:rsidRDefault="002E5E0F">
      <w:pPr>
        <w:spacing w:line="259" w:lineRule="auto"/>
      </w:pPr>
      <w:r>
        <w:rPr>
          <w:rFonts w:ascii="Times New Roman" w:eastAsia="Times New Roman" w:hAnsi="Times New Roman" w:cs="Times New Roman"/>
          <w:sz w:val="24"/>
          <w:szCs w:val="24"/>
        </w:rPr>
        <w:tab/>
        <w:t>OS: CentOS Linux release 7.2.1511 (Core)</w:t>
      </w:r>
    </w:p>
    <w:p w:rsidR="00040A97" w:rsidRDefault="002E5E0F">
      <w:pPr>
        <w:spacing w:line="259" w:lineRule="auto"/>
      </w:pPr>
      <w:r>
        <w:rPr>
          <w:rFonts w:ascii="Times New Roman" w:eastAsia="Times New Roman" w:hAnsi="Times New Roman" w:cs="Times New Roman"/>
          <w:sz w:val="24"/>
          <w:szCs w:val="24"/>
        </w:rPr>
        <w:tab/>
      </w:r>
    </w:p>
    <w:p w:rsidR="00040A97" w:rsidRDefault="002E5E0F">
      <w:pPr>
        <w:spacing w:line="259" w:lineRule="auto"/>
      </w:pPr>
      <w:r>
        <w:rPr>
          <w:rFonts w:ascii="Times New Roman" w:eastAsia="Times New Roman" w:hAnsi="Times New Roman" w:cs="Times New Roman"/>
          <w:sz w:val="24"/>
          <w:szCs w:val="24"/>
        </w:rPr>
        <w:tab/>
        <w:t>Crossing Streams Game Server:</w:t>
      </w:r>
    </w:p>
    <w:p w:rsidR="00040A97" w:rsidRDefault="002E5E0F">
      <w:pPr>
        <w:spacing w:line="259" w:lineRule="auto"/>
      </w:pPr>
      <w:r>
        <w:rPr>
          <w:rFonts w:ascii="Times New Roman" w:eastAsia="Times New Roman" w:hAnsi="Times New Roman" w:cs="Times New Roman"/>
          <w:sz w:val="24"/>
          <w:szCs w:val="24"/>
        </w:rPr>
        <w:lastRenderedPageBreak/>
        <w:tab/>
        <w:t>IP/Port: 10.1.144.91:25565</w:t>
      </w:r>
    </w:p>
    <w:p w:rsidR="00040A97" w:rsidRDefault="002E5E0F">
      <w:pPr>
        <w:spacing w:line="259" w:lineRule="auto"/>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version go1.7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/amd64</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24"/>
          <w:szCs w:val="24"/>
        </w:rPr>
        <w:tab/>
        <w:t>Crossing Streams Game Lobby Process:</w:t>
      </w:r>
    </w:p>
    <w:p w:rsidR="00040A97" w:rsidRDefault="002E5E0F">
      <w:pPr>
        <w:spacing w:line="259" w:lineRule="auto"/>
      </w:pPr>
      <w:r>
        <w:rPr>
          <w:rFonts w:ascii="Times New Roman" w:eastAsia="Times New Roman" w:hAnsi="Times New Roman" w:cs="Times New Roman"/>
          <w:sz w:val="24"/>
          <w:szCs w:val="24"/>
        </w:rPr>
        <w:tab/>
        <w:t>IP/Port: 10.1.144.91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dynamically created]</w:t>
      </w:r>
    </w:p>
    <w:p w:rsidR="00040A97" w:rsidRDefault="002E5E0F">
      <w:pPr>
        <w:spacing w:line="259" w:lineRule="auto"/>
      </w:pPr>
      <w:r>
        <w:rPr>
          <w:rFonts w:ascii="Times New Roman" w:eastAsia="Times New Roman" w:hAnsi="Times New Roman" w:cs="Times New Roman"/>
          <w:sz w:val="24"/>
          <w:szCs w:val="24"/>
        </w:rPr>
        <w:tab/>
        <w:t xml:space="preserve">Go version go1.7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/amd64</w:t>
      </w:r>
    </w:p>
    <w:p w:rsidR="00040A97" w:rsidRDefault="002E5E0F">
      <w:pPr>
        <w:pStyle w:val="Heading2"/>
        <w:spacing w:line="259" w:lineRule="auto"/>
        <w:contextualSpacing w:val="0"/>
      </w:pPr>
      <w:bookmarkStart w:id="88" w:name="_d81xlv9umwnr" w:colFirst="0" w:colLast="0"/>
      <w:bookmarkEnd w:id="88"/>
      <w:r>
        <w:rPr>
          <w:rFonts w:ascii="Times New Roman" w:eastAsia="Times New Roman" w:hAnsi="Times New Roman" w:cs="Times New Roman"/>
        </w:rPr>
        <w:t>6.2 Engineering Execution</w:t>
      </w:r>
    </w:p>
    <w:p w:rsidR="00040A97" w:rsidRDefault="002E5E0F">
      <w:pPr>
        <w:pStyle w:val="Heading3"/>
        <w:contextualSpacing w:val="0"/>
      </w:pPr>
      <w:bookmarkStart w:id="89" w:name="_nhwp4764789s" w:colFirst="0" w:colLast="0"/>
      <w:bookmarkEnd w:id="89"/>
      <w:r>
        <w:rPr>
          <w:rFonts w:ascii="Times New Roman" w:eastAsia="Times New Roman" w:hAnsi="Times New Roman" w:cs="Times New Roman"/>
        </w:rPr>
        <w:t xml:space="preserve">6.2.1 </w:t>
      </w:r>
      <w:ins w:id="90" w:author="James" w:date="2016-12-03T19:49:00Z">
        <w:r w:rsidR="00E7604A">
          <w:rPr>
            <w:rFonts w:ascii="Times New Roman" w:eastAsia="Times New Roman" w:hAnsi="Times New Roman" w:cs="Times New Roman"/>
          </w:rPr>
          <w:t xml:space="preserve">(20/20) </w:t>
        </w:r>
      </w:ins>
      <w:r>
        <w:rPr>
          <w:rFonts w:ascii="Times New Roman" w:eastAsia="Times New Roman" w:hAnsi="Times New Roman" w:cs="Times New Roman"/>
        </w:rPr>
        <w:t>Team Software Integration Plan (best for continuous integration)</w:t>
      </w:r>
    </w:p>
    <w:p w:rsidR="00040A97" w:rsidRDefault="002E5E0F">
      <w:r>
        <w:rPr>
          <w:rFonts w:ascii="Times New Roman" w:eastAsia="Times New Roman" w:hAnsi="Times New Roman" w:cs="Times New Roman"/>
        </w:rPr>
        <w:t>For the first sprint we opted to go with manual builds thinking that as our tasks were spread out enough over getting 5 separate components working together we should have very little issues so delaying the setup of Continuous Integration (CI) software could be delayed until the second sprint. This turned out to be a mistake as things did not go smoothly when it came to working with Unity, which four of the five developers had to do.</w:t>
      </w:r>
    </w:p>
    <w:p w:rsidR="00040A97" w:rsidRDefault="00040A97"/>
    <w:p w:rsidR="00040A97" w:rsidRDefault="002E5E0F">
      <w:r>
        <w:rPr>
          <w:rFonts w:ascii="Times New Roman" w:eastAsia="Times New Roman" w:hAnsi="Times New Roman" w:cs="Times New Roman"/>
        </w:rPr>
        <w:t>For the second sprint we are going to be setting up a Jenkins server. This CI software was chosen as it has support for Unity. This was able to be setup on a poll basis where it checks commits to the master branch in our two repositories (</w:t>
      </w:r>
      <w:proofErr w:type="spellStart"/>
      <w:r>
        <w:rPr>
          <w:rFonts w:ascii="Times New Roman" w:eastAsia="Times New Roman" w:hAnsi="Times New Roman" w:cs="Times New Roman"/>
        </w:rPr>
        <w:t>CrossingServer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CrossingStreams</w:t>
      </w:r>
      <w:proofErr w:type="spellEnd"/>
      <w:r>
        <w:rPr>
          <w:rFonts w:ascii="Times New Roman" w:eastAsia="Times New Roman" w:hAnsi="Times New Roman" w:cs="Times New Roman"/>
        </w:rPr>
        <w:t xml:space="preserve"> repos). Once the repo has been pulled it runs a script that parsed through all tests specified. If these tests pass the script then builds the project and deploys the build code in a separate repository which can be downloaded for any manual testing that is required for </w:t>
      </w:r>
      <w:proofErr w:type="spellStart"/>
      <w:r>
        <w:rPr>
          <w:rFonts w:ascii="Times New Roman" w:eastAsia="Times New Roman" w:hAnsi="Times New Roman" w:cs="Times New Roman"/>
        </w:rPr>
        <w:t>behavioural</w:t>
      </w:r>
      <w:proofErr w:type="spellEnd"/>
      <w:r>
        <w:rPr>
          <w:rFonts w:ascii="Times New Roman" w:eastAsia="Times New Roman" w:hAnsi="Times New Roman" w:cs="Times New Roman"/>
        </w:rPr>
        <w:t xml:space="preserve"> code.</w:t>
      </w:r>
    </w:p>
    <w:p w:rsidR="00040A97" w:rsidRDefault="002E5E0F">
      <w:pPr>
        <w:pStyle w:val="Heading3"/>
        <w:contextualSpacing w:val="0"/>
      </w:pPr>
      <w:bookmarkStart w:id="91" w:name="_tuyx2csn1i61" w:colFirst="0" w:colLast="0"/>
      <w:bookmarkEnd w:id="91"/>
      <w:r>
        <w:rPr>
          <w:rFonts w:ascii="Times New Roman" w:eastAsia="Times New Roman" w:hAnsi="Times New Roman" w:cs="Times New Roman"/>
        </w:rPr>
        <w:t>6.2.2 Builds (procedure of code integration and building the final product, version control, software change control)</w:t>
      </w:r>
    </w:p>
    <w:p w:rsidR="00040A97" w:rsidRDefault="002E5E0F">
      <w:r>
        <w:rPr>
          <w:rFonts w:ascii="Times New Roman" w:eastAsia="Times New Roman" w:hAnsi="Times New Roman" w:cs="Times New Roman"/>
        </w:rPr>
        <w:t>For the first build, the software is manually built. The server software is compiled using go.</w:t>
      </w:r>
    </w:p>
    <w:p w:rsidR="00040A97" w:rsidRDefault="00040A97"/>
    <w:p w:rsidR="00040A97" w:rsidRDefault="002E5E0F">
      <w:r>
        <w:rPr>
          <w:rFonts w:ascii="Times New Roman" w:eastAsia="Times New Roman" w:hAnsi="Times New Roman" w:cs="Times New Roman"/>
        </w:rPr>
        <w:t>For Sprint 1 we did not have any Continuous Integration set up for building our Unity project, so manual building of the project was done. This requires setting up unity on your system.</w:t>
      </w:r>
    </w:p>
    <w:p w:rsidR="00040A97" w:rsidRDefault="002E5E0F">
      <w:r>
        <w:rPr>
          <w:rFonts w:ascii="Times New Roman" w:eastAsia="Times New Roman" w:hAnsi="Times New Roman" w:cs="Times New Roman"/>
        </w:rPr>
        <w:t>Download unity from the Unity store (</w:t>
      </w:r>
      <w:hyperlink r:id="rId41">
        <w:r>
          <w:rPr>
            <w:rFonts w:ascii="Times New Roman" w:eastAsia="Times New Roman" w:hAnsi="Times New Roman" w:cs="Times New Roman"/>
          </w:rPr>
          <w:t xml:space="preserve"> </w:t>
        </w:r>
      </w:hyperlink>
      <w:hyperlink r:id="rId42">
        <w:r>
          <w:rPr>
            <w:rFonts w:ascii="Times New Roman" w:eastAsia="Times New Roman" w:hAnsi="Times New Roman" w:cs="Times New Roman"/>
            <w:color w:val="1155CC"/>
            <w:u w:val="single"/>
          </w:rPr>
          <w:t>https://store.unity.com/</w:t>
        </w:r>
      </w:hyperlink>
      <w:r>
        <w:rPr>
          <w:rFonts w:ascii="Times New Roman" w:eastAsia="Times New Roman" w:hAnsi="Times New Roman" w:cs="Times New Roman"/>
        </w:rPr>
        <w:t xml:space="preserve"> ). We are using the personal edition version 5.4.2f2 which is free up to the first $100,000.</w:t>
      </w:r>
    </w:p>
    <w:p w:rsidR="00040A97" w:rsidRDefault="00040A97"/>
    <w:p w:rsidR="00040A97" w:rsidRDefault="002E5E0F">
      <w:r>
        <w:rPr>
          <w:rFonts w:ascii="Times New Roman" w:eastAsia="Times New Roman" w:hAnsi="Times New Roman" w:cs="Times New Roman"/>
        </w:rPr>
        <w:t>Install and set up your unity account. When you start unity, it will prompt you to create a new project. Select a name and location to store the project and name the project appropriately.  Make sure that the project is set up as a 2D project. Note that 2D mode is not vital, but when you start in 2D mode the environment is set up for the creation of 2D games.</w:t>
      </w:r>
    </w:p>
    <w:p w:rsidR="00040A97" w:rsidRDefault="00040A97"/>
    <w:p w:rsidR="00040A97" w:rsidRDefault="002E5E0F">
      <w:r>
        <w:rPr>
          <w:rFonts w:ascii="Times New Roman" w:eastAsia="Times New Roman" w:hAnsi="Times New Roman" w:cs="Times New Roman"/>
        </w:rPr>
        <w:t xml:space="preserve">Make sure that </w:t>
      </w:r>
      <w:proofErr w:type="gramStart"/>
      <w:r>
        <w:rPr>
          <w:rFonts w:ascii="Times New Roman" w:eastAsia="Times New Roman" w:hAnsi="Times New Roman" w:cs="Times New Roman"/>
        </w:rPr>
        <w:t>meta</w:t>
      </w:r>
      <w:proofErr w:type="gramEnd"/>
      <w:r>
        <w:rPr>
          <w:rFonts w:ascii="Times New Roman" w:eastAsia="Times New Roman" w:hAnsi="Times New Roman" w:cs="Times New Roman"/>
        </w:rPr>
        <w:t xml:space="preserve"> files are visible so that you can use a repository such as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This is done using Edit-&gt;Project Settings-&gt;Editor Settings. Set version control mode to visible </w:t>
      </w:r>
      <w:proofErr w:type="gramStart"/>
      <w:r>
        <w:rPr>
          <w:rFonts w:ascii="Times New Roman" w:eastAsia="Times New Roman" w:hAnsi="Times New Roman" w:cs="Times New Roman"/>
        </w:rPr>
        <w:t>meta</w:t>
      </w:r>
      <w:proofErr w:type="gramEnd"/>
      <w:r>
        <w:rPr>
          <w:rFonts w:ascii="Times New Roman" w:eastAsia="Times New Roman" w:hAnsi="Times New Roman" w:cs="Times New Roman"/>
        </w:rPr>
        <w:t xml:space="preserve"> files.</w:t>
      </w:r>
    </w:p>
    <w:p w:rsidR="00040A97" w:rsidRDefault="00040A97"/>
    <w:p w:rsidR="00040A97" w:rsidRDefault="002E5E0F">
      <w:r>
        <w:rPr>
          <w:rFonts w:ascii="Times New Roman" w:eastAsia="Times New Roman" w:hAnsi="Times New Roman" w:cs="Times New Roman"/>
        </w:rPr>
        <w:t>Use File-&gt;Save Project to make sure the project is created.</w:t>
      </w:r>
    </w:p>
    <w:p w:rsidR="00040A97" w:rsidRDefault="00040A97"/>
    <w:p w:rsidR="00040A97" w:rsidRDefault="002E5E0F">
      <w:r>
        <w:rPr>
          <w:rFonts w:ascii="Times New Roman" w:eastAsia="Times New Roman" w:hAnsi="Times New Roman" w:cs="Times New Roman"/>
        </w:rPr>
        <w:t xml:space="preserve">Copy the files from </w:t>
      </w:r>
      <w:proofErr w:type="gramStart"/>
      <w:r>
        <w:rPr>
          <w:rFonts w:ascii="Times New Roman" w:eastAsia="Times New Roman" w:hAnsi="Times New Roman" w:cs="Times New Roman"/>
        </w:rPr>
        <w:t xml:space="preserve">the  </w:t>
      </w:r>
      <w:proofErr w:type="spellStart"/>
      <w:r>
        <w:rPr>
          <w:rFonts w:ascii="Times New Roman" w:eastAsia="Times New Roman" w:hAnsi="Times New Roman" w:cs="Times New Roman"/>
        </w:rPr>
        <w:t>git</w:t>
      </w:r>
      <w:proofErr w:type="spellEnd"/>
      <w:proofErr w:type="gramEnd"/>
      <w:r>
        <w:rPr>
          <w:rFonts w:ascii="Times New Roman" w:eastAsia="Times New Roman" w:hAnsi="Times New Roman" w:cs="Times New Roman"/>
        </w:rPr>
        <w:t xml:space="preserve"> repository’s Unity/Asset directory into the assets directory within the project.</w:t>
      </w:r>
    </w:p>
    <w:p w:rsidR="00040A97" w:rsidRDefault="00040A97"/>
    <w:p w:rsidR="00040A97" w:rsidRDefault="002E5E0F">
      <w:r>
        <w:rPr>
          <w:rFonts w:ascii="Times New Roman" w:eastAsia="Times New Roman" w:hAnsi="Times New Roman" w:cs="Times New Roman"/>
        </w:rPr>
        <w:lastRenderedPageBreak/>
        <w:t>Refresh the assets folder in Unity (right click Assets folder in project folder, select refresh).</w:t>
      </w:r>
    </w:p>
    <w:p w:rsidR="00040A97" w:rsidRDefault="002E5E0F">
      <w:r>
        <w:rPr>
          <w:rFonts w:ascii="Times New Roman" w:eastAsia="Times New Roman" w:hAnsi="Times New Roman" w:cs="Times New Roman"/>
        </w:rPr>
        <w:t>If the repository is up to date and no issues should be able to run. Keeping the repository up to date was one of our issues for Sprint 1 but we hope to get this under control for sprint 2.</w:t>
      </w:r>
    </w:p>
    <w:p w:rsidR="00040A97" w:rsidRDefault="00040A97"/>
    <w:p w:rsidR="00040A97" w:rsidRDefault="002E5E0F">
      <w:r>
        <w:rPr>
          <w:rFonts w:ascii="Times New Roman" w:eastAsia="Times New Roman" w:hAnsi="Times New Roman" w:cs="Times New Roman"/>
        </w:rPr>
        <w:t>For website pages, CI is simply the process of copying the pages to the web server. At the moment this is done manually, but it should be possible, if desired, to automate this process by pulling changes to the web pages from the repository and placing them in the html folder that contains the web site.</w:t>
      </w:r>
    </w:p>
    <w:p w:rsidR="00040A97" w:rsidRDefault="00040A97"/>
    <w:p w:rsidR="00040A97" w:rsidRDefault="002E5E0F">
      <w:r>
        <w:rPr>
          <w:rFonts w:ascii="Times New Roman" w:eastAsia="Times New Roman" w:hAnsi="Times New Roman" w:cs="Times New Roman"/>
        </w:rPr>
        <w:t xml:space="preserve">As of Sprint 2 we now have Jenkins poll and build/deploy our project. </w:t>
      </w:r>
      <w:ins w:id="92" w:author="James" w:date="2016-12-03T19:45:00Z">
        <w:r w:rsidR="00E7604A">
          <w:rPr>
            <w:rFonts w:ascii="Times New Roman" w:eastAsia="Times New Roman" w:hAnsi="Times New Roman" w:cs="Times New Roman"/>
          </w:rPr>
          <w:t xml:space="preserve"> </w:t>
        </w:r>
        <w:proofErr w:type="gramStart"/>
        <w:r w:rsidR="00E7604A">
          <w:rPr>
            <w:rFonts w:ascii="Times New Roman" w:eastAsia="Times New Roman" w:hAnsi="Times New Roman" w:cs="Times New Roman"/>
          </w:rPr>
          <w:t>GREAT !!</w:t>
        </w:r>
        <w:proofErr w:type="gramEnd"/>
        <w:r w:rsidR="00E7604A">
          <w:rPr>
            <w:rFonts w:ascii="Times New Roman" w:eastAsia="Times New Roman" w:hAnsi="Times New Roman" w:cs="Times New Roman"/>
          </w:rPr>
          <w:t xml:space="preserve"> </w:t>
        </w:r>
      </w:ins>
      <w:r>
        <w:rPr>
          <w:rFonts w:ascii="Times New Roman" w:eastAsia="Times New Roman" w:hAnsi="Times New Roman" w:cs="Times New Roman"/>
        </w:rPr>
        <w:t xml:space="preserve">The output for the website is just a script that pulls the repo,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server is compiled on the server and run in headless mode, and the game client is tested, compiled and pushed to a repository.</w:t>
      </w:r>
    </w:p>
    <w:p w:rsidR="00040A97" w:rsidRDefault="002E5E0F">
      <w:pPr>
        <w:pStyle w:val="Heading3"/>
        <w:contextualSpacing w:val="0"/>
      </w:pPr>
      <w:bookmarkStart w:id="93" w:name="_epa58hrb8mt8" w:colFirst="0" w:colLast="0"/>
      <w:bookmarkEnd w:id="93"/>
      <w:r>
        <w:rPr>
          <w:rFonts w:ascii="Times New Roman" w:eastAsia="Times New Roman" w:hAnsi="Times New Roman" w:cs="Times New Roman"/>
        </w:rPr>
        <w:t>6.2.3 Installation (procedures, user manual or user guide, source code or repository)</w:t>
      </w:r>
    </w:p>
    <w:p w:rsidR="00040A97" w:rsidRDefault="002E5E0F">
      <w:r>
        <w:rPr>
          <w:rFonts w:ascii="Times New Roman" w:eastAsia="Times New Roman" w:hAnsi="Times New Roman" w:cs="Times New Roman"/>
        </w:rPr>
        <w:t xml:space="preserve">The user obtains the software by going to the web site. Once they have created an account they can download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which is used to download, update, and run the game.</w:t>
      </w:r>
    </w:p>
    <w:p w:rsidR="00040A97" w:rsidRDefault="00040A97">
      <w:pPr>
        <w:rPr>
          <w:ins w:id="94" w:author="James" w:date="2016-12-03T19:46:00Z"/>
        </w:rPr>
      </w:pPr>
    </w:p>
    <w:p w:rsidR="00E7604A" w:rsidRDefault="00E7604A">
      <w:proofErr w:type="gramStart"/>
      <w:ins w:id="95" w:author="James" w:date="2016-12-03T19:46:00Z">
        <w:r>
          <w:t>Should write the following in steps and possible error that might happen.</w:t>
        </w:r>
      </w:ins>
      <w:proofErr w:type="gramEnd"/>
    </w:p>
    <w:p w:rsidR="00040A97" w:rsidRDefault="002E5E0F">
      <w:r>
        <w:rPr>
          <w:rFonts w:ascii="Times New Roman" w:eastAsia="Times New Roman" w:hAnsi="Times New Roman" w:cs="Times New Roman"/>
        </w:rPr>
        <w:t xml:space="preserve">From a developer’s perspective, once the servers have been set up with the suite of software we are using, run the server software, and copy the website pages to the appropriate directory so apache can serve up the pages.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grabs the latest version of the game client from a repository so a copy of the latest version of the build will have to be placed there.</w:t>
      </w:r>
    </w:p>
    <w:p w:rsidR="00040A97" w:rsidRDefault="002E5E0F">
      <w:pPr>
        <w:pStyle w:val="Heading2"/>
        <w:spacing w:after="0" w:line="259" w:lineRule="auto"/>
        <w:contextualSpacing w:val="0"/>
      </w:pPr>
      <w:bookmarkStart w:id="96" w:name="_zfen6ckjqcf2" w:colFirst="0" w:colLast="0"/>
      <w:bookmarkEnd w:id="96"/>
      <w:r>
        <w:rPr>
          <w:rFonts w:ascii="Times New Roman" w:eastAsia="Times New Roman" w:hAnsi="Times New Roman" w:cs="Times New Roman"/>
        </w:rPr>
        <w:t>6.3 Project development results</w:t>
      </w:r>
    </w:p>
    <w:p w:rsidR="00040A97" w:rsidRDefault="002E5E0F">
      <w:pPr>
        <w:pStyle w:val="Heading3"/>
        <w:spacing w:before="0" w:after="0"/>
        <w:contextualSpacing w:val="0"/>
      </w:pPr>
      <w:bookmarkStart w:id="97" w:name="_r6a5ht3161ex" w:colFirst="0" w:colLast="0"/>
      <w:bookmarkEnd w:id="97"/>
      <w:r>
        <w:rPr>
          <w:rFonts w:ascii="Times New Roman" w:eastAsia="Times New Roman" w:hAnsi="Times New Roman" w:cs="Times New Roman"/>
        </w:rPr>
        <w:t>6.3.1 Sprint planning / roadmap summary</w:t>
      </w:r>
    </w:p>
    <w:p w:rsidR="00040A97" w:rsidRDefault="00040A97"/>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7875"/>
      </w:tblGrid>
      <w:tr w:rsidR="00040A97">
        <w:tc>
          <w:tcPr>
            <w:tcW w:w="1125"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0</w:t>
            </w:r>
          </w:p>
        </w:tc>
        <w:tc>
          <w:tcPr>
            <w:tcW w:w="7875"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Jira Tutorial</w:t>
            </w:r>
          </w:p>
          <w:p w:rsidR="00040A97" w:rsidRDefault="002E5E0F">
            <w:pPr>
              <w:ind w:left="600"/>
            </w:pPr>
            <w:r>
              <w:rPr>
                <w:rFonts w:ascii="Times New Roman" w:eastAsia="Times New Roman" w:hAnsi="Times New Roman" w:cs="Times New Roman"/>
              </w:rPr>
              <w:t xml:space="preserve">Test user stories were associated with this sprint. Members of the team went through a Jira Tutorial and added stories, tasks, epics, estimations,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xml:space="preserve"> and logged hours into open tasks which were then set to done once completed. All members contributed and the tutorial is considered to be a resounding success as our utilization of Jira has gone seamlessly.</w:t>
            </w:r>
          </w:p>
        </w:tc>
      </w:tr>
      <w:tr w:rsidR="00040A97">
        <w:tc>
          <w:tcPr>
            <w:tcW w:w="1125"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1</w:t>
            </w:r>
          </w:p>
        </w:tc>
        <w:tc>
          <w:tcPr>
            <w:tcW w:w="7875"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Streams</w:t>
            </w:r>
          </w:p>
          <w:p w:rsidR="00040A97" w:rsidRDefault="002E5E0F">
            <w:pPr>
              <w:ind w:left="600"/>
            </w:pPr>
            <w:r>
              <w:rPr>
                <w:rFonts w:ascii="Times New Roman" w:eastAsia="Times New Roman" w:hAnsi="Times New Roman" w:cs="Times New Roman"/>
              </w:rPr>
              <w:t xml:space="preserve">The system being developed is made up of a number of interconnected components which at the end of this sprint are going to be working at the most basic level possible. The client will be able to download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from the game site, update to the current (first) build of the game, and run through a very simplified version of the game with just rudimentary server connections.</w:t>
            </w:r>
          </w:p>
        </w:tc>
      </w:tr>
      <w:tr w:rsidR="00040A97">
        <w:tc>
          <w:tcPr>
            <w:tcW w:w="1125"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2</w:t>
            </w:r>
          </w:p>
        </w:tc>
        <w:tc>
          <w:tcPr>
            <w:tcW w:w="7875"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Crossing</w:t>
            </w:r>
          </w:p>
          <w:p w:rsidR="00040A97" w:rsidRDefault="002E5E0F">
            <w:pPr>
              <w:ind w:left="600"/>
            </w:pPr>
            <w:r>
              <w:rPr>
                <w:rFonts w:ascii="Times New Roman" w:eastAsia="Times New Roman" w:hAnsi="Times New Roman" w:cs="Times New Roman"/>
              </w:rPr>
              <w:t xml:space="preserve">Building on the system built in the first sprint, our focus now is to add support for multiple players to exist in the same world. To make the world compelling for multiple players we are fleshing out the experience by adding power ups, more monsters, more rooms, and an expanded website. </w:t>
            </w:r>
          </w:p>
        </w:tc>
      </w:tr>
      <w:tr w:rsidR="00040A97">
        <w:tc>
          <w:tcPr>
            <w:tcW w:w="1125"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3</w:t>
            </w:r>
          </w:p>
        </w:tc>
        <w:tc>
          <w:tcPr>
            <w:tcW w:w="7875" w:type="dxa"/>
            <w:tcBorders>
              <w:left w:val="single" w:sz="12" w:space="0" w:color="000000"/>
            </w:tcBorders>
            <w:tcMar>
              <w:top w:w="100" w:type="dxa"/>
              <w:left w:w="100" w:type="dxa"/>
              <w:bottom w:w="100" w:type="dxa"/>
              <w:right w:w="100" w:type="dxa"/>
            </w:tcMar>
          </w:tcPr>
          <w:p w:rsidR="00040A97" w:rsidRDefault="00040A97">
            <w:pPr>
              <w:widowControl w:val="0"/>
              <w:spacing w:line="240" w:lineRule="auto"/>
            </w:pPr>
          </w:p>
          <w:p w:rsidR="00040A97" w:rsidRDefault="002E5E0F">
            <w:r>
              <w:rPr>
                <w:rFonts w:ascii="Times New Roman" w:eastAsia="Times New Roman" w:hAnsi="Times New Roman" w:cs="Times New Roman"/>
                <w:b/>
              </w:rPr>
              <w:t>The Finale</w:t>
            </w:r>
          </w:p>
          <w:p w:rsidR="00040A97" w:rsidRDefault="002E5E0F">
            <w:pPr>
              <w:ind w:left="585"/>
            </w:pPr>
            <w:r>
              <w:rPr>
                <w:rFonts w:ascii="Times New Roman" w:eastAsia="Times New Roman" w:hAnsi="Times New Roman" w:cs="Times New Roman"/>
              </w:rPr>
              <w:t>The focus of the 3rd sprint was to get the basic happy path completed from start to finish. Implementing everything from the website to the multiplayer focus. The multiplayer while there in sprint 2 was far from complete and needed the additional functionality of multiple lobbies and support for 4 players. In addition, we endeavor to make the world compelling for multiple players and are continuing to more add power ups, more monsters, and more rooms.</w:t>
            </w:r>
          </w:p>
        </w:tc>
      </w:tr>
    </w:tbl>
    <w:p w:rsidR="00040A97" w:rsidRDefault="002E5E0F">
      <w:pPr>
        <w:pStyle w:val="Heading3"/>
        <w:spacing w:before="0" w:after="0"/>
        <w:contextualSpacing w:val="0"/>
      </w:pPr>
      <w:bookmarkStart w:id="98" w:name="_w7lxcy9vwsmv" w:colFirst="0" w:colLast="0"/>
      <w:bookmarkEnd w:id="98"/>
      <w:r>
        <w:rPr>
          <w:rFonts w:ascii="Times New Roman" w:eastAsia="Times New Roman" w:hAnsi="Times New Roman" w:cs="Times New Roman"/>
        </w:rPr>
        <w:t xml:space="preserve">6.3.2 </w:t>
      </w:r>
      <w:ins w:id="99" w:author="James" w:date="2016-12-03T19:49:00Z">
        <w:r w:rsidR="00E7604A">
          <w:rPr>
            <w:rFonts w:ascii="Times New Roman" w:eastAsia="Times New Roman" w:hAnsi="Times New Roman" w:cs="Times New Roman"/>
          </w:rPr>
          <w:t xml:space="preserve">(5/5) </w:t>
        </w:r>
      </w:ins>
      <w:r>
        <w:rPr>
          <w:rFonts w:ascii="Times New Roman" w:eastAsia="Times New Roman" w:hAnsi="Times New Roman" w:cs="Times New Roman"/>
        </w:rPr>
        <w:t xml:space="preserve">Burn down chart history from Sprint 0 to </w:t>
      </w:r>
      <w:del w:id="100" w:author="James" w:date="2016-12-03T19:49:00Z">
        <w:r w:rsidDel="00E7604A">
          <w:rPr>
            <w:rFonts w:ascii="Times New Roman" w:eastAsia="Times New Roman" w:hAnsi="Times New Roman" w:cs="Times New Roman"/>
          </w:rPr>
          <w:delText>final</w:delText>
        </w:r>
      </w:del>
      <w:ins w:id="101" w:author="James" w:date="2016-12-03T19:49:00Z">
        <w:r w:rsidR="00E7604A">
          <w:rPr>
            <w:rFonts w:ascii="Times New Roman" w:eastAsia="Times New Roman" w:hAnsi="Times New Roman" w:cs="Times New Roman"/>
          </w:rPr>
          <w:t xml:space="preserve"> 3</w:t>
        </w:r>
      </w:ins>
    </w:p>
    <w:p w:rsidR="00040A97" w:rsidRDefault="00040A97"/>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7890"/>
      </w:tblGrid>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0</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Jira tutorial</w:t>
            </w:r>
          </w:p>
          <w:p w:rsidR="00040A97" w:rsidRDefault="002E5E0F">
            <w:pPr>
              <w:spacing w:line="259" w:lineRule="auto"/>
            </w:pPr>
            <w:r>
              <w:rPr>
                <w:noProof/>
              </w:rPr>
              <w:drawing>
                <wp:inline distT="114300" distB="114300" distL="114300" distR="114300" wp14:anchorId="317FCF4B" wp14:editId="0F404239">
                  <wp:extent cx="4062413" cy="2074931"/>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3"/>
                          <a:srcRect/>
                          <a:stretch>
                            <a:fillRect/>
                          </a:stretch>
                        </pic:blipFill>
                        <pic:spPr>
                          <a:xfrm>
                            <a:off x="0" y="0"/>
                            <a:ext cx="4062413" cy="2074931"/>
                          </a:xfrm>
                          <a:prstGeom prst="rect">
                            <a:avLst/>
                          </a:prstGeom>
                          <a:ln/>
                        </pic:spPr>
                      </pic:pic>
                    </a:graphicData>
                  </a:graphic>
                </wp:inline>
              </w:drawing>
            </w:r>
          </w:p>
          <w:p w:rsidR="00040A97" w:rsidRDefault="002E5E0F">
            <w:pPr>
              <w:spacing w:line="259" w:lineRule="auto"/>
            </w:pPr>
            <w:r>
              <w:rPr>
                <w:rFonts w:ascii="Times New Roman" w:eastAsia="Times New Roman" w:hAnsi="Times New Roman" w:cs="Times New Roman"/>
              </w:rPr>
              <w:t>The burndown chart shows that there is inconsistency. The first half shows that not much work was logged for Wed-Fri, someone was a keener on the weekend and in the last half we started to log hours. In the end it’s shown that much of the work wasn’t being logged till the very end. All in all, the takeaway is we should be more consistent in logging hours.</w:t>
            </w:r>
          </w:p>
          <w:p w:rsidR="00040A97" w:rsidRDefault="00040A97">
            <w:pPr>
              <w:spacing w:line="259" w:lineRule="auto"/>
            </w:pP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1</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Streams</w:t>
            </w:r>
          </w:p>
          <w:p w:rsidR="00040A97" w:rsidRDefault="002E5E0F">
            <w:pPr>
              <w:spacing w:line="259" w:lineRule="auto"/>
            </w:pPr>
            <w:r>
              <w:rPr>
                <w:noProof/>
              </w:rPr>
              <w:drawing>
                <wp:inline distT="114300" distB="114300" distL="114300" distR="114300" wp14:anchorId="2F392D3F" wp14:editId="3F8987A1">
                  <wp:extent cx="4071938" cy="1808865"/>
                  <wp:effectExtent l="0" t="0" r="0" b="0"/>
                  <wp:docPr id="52" name="image108.png" descr="burndown.PNG"/>
                  <wp:cNvGraphicFramePr/>
                  <a:graphic xmlns:a="http://schemas.openxmlformats.org/drawingml/2006/main">
                    <a:graphicData uri="http://schemas.openxmlformats.org/drawingml/2006/picture">
                      <pic:pic xmlns:pic="http://schemas.openxmlformats.org/drawingml/2006/picture">
                        <pic:nvPicPr>
                          <pic:cNvPr id="0" name="image108.png" descr="burndown.PNG"/>
                          <pic:cNvPicPr preferRelativeResize="0"/>
                        </pic:nvPicPr>
                        <pic:blipFill>
                          <a:blip r:embed="rId44"/>
                          <a:srcRect/>
                          <a:stretch>
                            <a:fillRect/>
                          </a:stretch>
                        </pic:blipFill>
                        <pic:spPr>
                          <a:xfrm>
                            <a:off x="0" y="0"/>
                            <a:ext cx="4071938" cy="1808865"/>
                          </a:xfrm>
                          <a:prstGeom prst="rect">
                            <a:avLst/>
                          </a:prstGeom>
                          <a:ln/>
                        </pic:spPr>
                      </pic:pic>
                    </a:graphicData>
                  </a:graphic>
                </wp:inline>
              </w:drawing>
            </w:r>
          </w:p>
          <w:p w:rsidR="00040A97" w:rsidRDefault="002E5E0F">
            <w:pPr>
              <w:spacing w:line="259" w:lineRule="auto"/>
            </w:pPr>
            <w:r>
              <w:rPr>
                <w:rFonts w:ascii="Times New Roman" w:eastAsia="Times New Roman" w:hAnsi="Times New Roman" w:cs="Times New Roman"/>
              </w:rPr>
              <w:t xml:space="preserve">The burndown for sprint 1, (at 9:26PM </w:t>
            </w:r>
            <w:proofErr w:type="spellStart"/>
            <w:r>
              <w:rPr>
                <w:rFonts w:ascii="Times New Roman" w:eastAsia="Times New Roman" w:hAnsi="Times New Roman" w:cs="Times New Roman"/>
              </w:rPr>
              <w:t>tuesday</w:t>
            </w:r>
            <w:proofErr w:type="spellEnd"/>
            <w:r>
              <w:rPr>
                <w:rFonts w:ascii="Times New Roman" w:eastAsia="Times New Roman" w:hAnsi="Times New Roman" w:cs="Times New Roman"/>
              </w:rPr>
              <w:t xml:space="preserve"> Nov.1) </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We</w:t>
            </w:r>
            <w:r>
              <w:rPr>
                <w:rFonts w:ascii="Times New Roman" w:eastAsia="Times New Roman" w:hAnsi="Times New Roman" w:cs="Times New Roman"/>
                <w:i/>
              </w:rPr>
              <w:t xml:space="preserve"> are off to a slow start due to starting a day late as well the tasks assigned to my other team members require a considerable amount of infrastructure setup before they can start. This was resolved over the course of the first weekend.</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 xml:space="preserve">We finished most of the tasks (37 out of 44 story points) in the overall sprint, but some </w:t>
            </w:r>
            <w:r>
              <w:rPr>
                <w:rFonts w:ascii="Times New Roman" w:eastAsia="Times New Roman" w:hAnsi="Times New Roman" w:cs="Times New Roman"/>
              </w:rPr>
              <w:lastRenderedPageBreak/>
              <w:t xml:space="preserve">tasks in JIRA were not defined properly, and there were some underestimates made for some tasks, as well as time not logged while working with research and tutorials. These reasons lead to the remaining time estimate not being as close to the bottom. </w:t>
            </w:r>
          </w:p>
          <w:p w:rsidR="00040A97" w:rsidRDefault="00040A97">
            <w:pPr>
              <w:spacing w:line="259" w:lineRule="auto"/>
            </w:pPr>
          </w:p>
          <w:p w:rsidR="00040A97" w:rsidRDefault="002E5E0F">
            <w:pPr>
              <w:spacing w:line="259" w:lineRule="auto"/>
            </w:pPr>
            <w:r>
              <w:rPr>
                <w:noProof/>
              </w:rPr>
              <w:drawing>
                <wp:inline distT="114300" distB="114300" distL="114300" distR="114300" wp14:anchorId="1A24F8BE" wp14:editId="17674EEB">
                  <wp:extent cx="4867275" cy="2590800"/>
                  <wp:effectExtent l="0" t="0" r="0" b="0"/>
                  <wp:docPr id="5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5"/>
                          <a:srcRect/>
                          <a:stretch>
                            <a:fillRect/>
                          </a:stretch>
                        </pic:blipFill>
                        <pic:spPr>
                          <a:xfrm>
                            <a:off x="0" y="0"/>
                            <a:ext cx="4867275" cy="2590800"/>
                          </a:xfrm>
                          <a:prstGeom prst="rect">
                            <a:avLst/>
                          </a:prstGeom>
                          <a:ln/>
                        </pic:spPr>
                      </pic:pic>
                    </a:graphicData>
                  </a:graphic>
                </wp:inline>
              </w:drawing>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The Burndown chart of our completed story points reflects a more accurate representation of how many tasks we had yet to complete.</w:t>
            </w: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2</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Crossing</w:t>
            </w:r>
          </w:p>
          <w:p w:rsidR="00040A97" w:rsidRDefault="002E5E0F">
            <w:pPr>
              <w:ind w:left="600"/>
            </w:pPr>
            <w:r>
              <w:rPr>
                <w:noProof/>
              </w:rPr>
              <w:drawing>
                <wp:inline distT="114300" distB="114300" distL="114300" distR="114300" wp14:anchorId="714B4231" wp14:editId="6F37542C">
                  <wp:extent cx="4014788" cy="2192027"/>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4014788" cy="2192027"/>
                          </a:xfrm>
                          <a:prstGeom prst="rect">
                            <a:avLst/>
                          </a:prstGeom>
                          <a:ln/>
                        </pic:spPr>
                      </pic:pic>
                    </a:graphicData>
                  </a:graphic>
                </wp:inline>
              </w:drawing>
            </w:r>
          </w:p>
          <w:p w:rsidR="00040A97" w:rsidRDefault="002E5E0F">
            <w:pPr>
              <w:spacing w:line="259" w:lineRule="auto"/>
            </w:pPr>
            <w:r>
              <w:rPr>
                <w:rFonts w:ascii="Times New Roman" w:eastAsia="Times New Roman" w:hAnsi="Times New Roman" w:cs="Times New Roman"/>
              </w:rPr>
              <w:t xml:space="preserve">The burndown for sprint 2, (at 11:06PM </w:t>
            </w:r>
            <w:proofErr w:type="spellStart"/>
            <w:r>
              <w:rPr>
                <w:rFonts w:ascii="Times New Roman" w:eastAsia="Times New Roman" w:hAnsi="Times New Roman" w:cs="Times New Roman"/>
              </w:rPr>
              <w:t>tuesday</w:t>
            </w:r>
            <w:proofErr w:type="spellEnd"/>
            <w:r>
              <w:rPr>
                <w:rFonts w:ascii="Times New Roman" w:eastAsia="Times New Roman" w:hAnsi="Times New Roman" w:cs="Times New Roman"/>
              </w:rPr>
              <w:t xml:space="preserve"> Nov.1) </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We</w:t>
            </w:r>
            <w:r>
              <w:rPr>
                <w:rFonts w:ascii="Times New Roman" w:eastAsia="Times New Roman" w:hAnsi="Times New Roman" w:cs="Times New Roman"/>
                <w:i/>
              </w:rPr>
              <w:t xml:space="preserve"> are off to a slow start due to starting a day late.</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 xml:space="preserve">We finished most of the tasks (50 out of 54 story points) in the overall sprint, but we bit of a bit bigger of a chunk than we were able to accomplish this sprint, as well as time not logged while working with research and tutorials. </w:t>
            </w:r>
            <w:proofErr w:type="gramStart"/>
            <w:r>
              <w:rPr>
                <w:rFonts w:ascii="Times New Roman" w:eastAsia="Times New Roman" w:hAnsi="Times New Roman" w:cs="Times New Roman"/>
              </w:rPr>
              <w:t>Another reasoning</w:t>
            </w:r>
            <w:proofErr w:type="gramEnd"/>
            <w:r>
              <w:rPr>
                <w:rFonts w:ascii="Times New Roman" w:eastAsia="Times New Roman" w:hAnsi="Times New Roman" w:cs="Times New Roman"/>
              </w:rPr>
              <w:t xml:space="preserve"> for the massive downward spike is due to tasks not being broken down enough which is more clearly seen in the burndown chart by story points. These reasons lead to the remaining time estimate not being as close to the bottom as well as large cliffs where work is being committed all at once.</w:t>
            </w:r>
          </w:p>
          <w:p w:rsidR="00040A97" w:rsidRDefault="002E5E0F">
            <w:pPr>
              <w:spacing w:line="259" w:lineRule="auto"/>
            </w:pPr>
            <w:r>
              <w:rPr>
                <w:noProof/>
              </w:rPr>
              <w:lastRenderedPageBreak/>
              <w:drawing>
                <wp:inline distT="114300" distB="114300" distL="114300" distR="114300" wp14:anchorId="38A51E49" wp14:editId="3187AB90">
                  <wp:extent cx="4867275" cy="2844800"/>
                  <wp:effectExtent l="0" t="0" r="0" b="0"/>
                  <wp:docPr id="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a:stretch>
                            <a:fillRect/>
                          </a:stretch>
                        </pic:blipFill>
                        <pic:spPr>
                          <a:xfrm>
                            <a:off x="0" y="0"/>
                            <a:ext cx="4867275" cy="2844800"/>
                          </a:xfrm>
                          <a:prstGeom prst="rect">
                            <a:avLst/>
                          </a:prstGeom>
                          <a:ln/>
                        </pic:spPr>
                      </pic:pic>
                    </a:graphicData>
                  </a:graphic>
                </wp:inline>
              </w:drawing>
            </w:r>
          </w:p>
          <w:p w:rsidR="00040A97" w:rsidRDefault="002E5E0F">
            <w:pPr>
              <w:spacing w:line="259" w:lineRule="auto"/>
            </w:pPr>
            <w:r>
              <w:rPr>
                <w:rFonts w:ascii="Times New Roman" w:eastAsia="Times New Roman" w:hAnsi="Times New Roman" w:cs="Times New Roman"/>
              </w:rPr>
              <w:t>The burndown chart of our completed story points shows the story of stagnancy followed by a mass commitment of work not logged as well as tasks that could have been broken down further. We will work on fine tuning our stories for Sprint 3.</w:t>
            </w: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3</w:t>
            </w:r>
          </w:p>
        </w:tc>
        <w:tc>
          <w:tcPr>
            <w:tcW w:w="7890" w:type="dxa"/>
            <w:tcBorders>
              <w:left w:val="single" w:sz="12" w:space="0" w:color="000000"/>
            </w:tcBorders>
            <w:tcMar>
              <w:top w:w="100" w:type="dxa"/>
              <w:left w:w="100" w:type="dxa"/>
              <w:bottom w:w="100" w:type="dxa"/>
              <w:right w:w="100" w:type="dxa"/>
            </w:tcMar>
          </w:tcPr>
          <w:p w:rsidR="00040A97" w:rsidRDefault="00040A97">
            <w:pPr>
              <w:widowControl w:val="0"/>
              <w:spacing w:line="240" w:lineRule="auto"/>
            </w:pPr>
          </w:p>
          <w:p w:rsidR="00040A97" w:rsidRDefault="002E5E0F">
            <w:pPr>
              <w:widowControl w:val="0"/>
              <w:spacing w:line="240" w:lineRule="auto"/>
            </w:pPr>
            <w:r>
              <w:rPr>
                <w:rFonts w:ascii="Times New Roman" w:eastAsia="Times New Roman" w:hAnsi="Times New Roman" w:cs="Times New Roman"/>
                <w:b/>
              </w:rPr>
              <w:t>The Finale</w:t>
            </w:r>
          </w:p>
          <w:p w:rsidR="00040A97" w:rsidRDefault="002E5E0F">
            <w:r>
              <w:rPr>
                <w:noProof/>
              </w:rPr>
              <w:drawing>
                <wp:inline distT="114300" distB="114300" distL="114300" distR="114300" wp14:anchorId="3CCD935F" wp14:editId="359B781B">
                  <wp:extent cx="4238625" cy="2519363"/>
                  <wp:effectExtent l="0" t="0" r="0" b="0"/>
                  <wp:docPr id="2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4238625" cy="2519363"/>
                          </a:xfrm>
                          <a:prstGeom prst="rect">
                            <a:avLst/>
                          </a:prstGeom>
                          <a:ln/>
                        </pic:spPr>
                      </pic:pic>
                    </a:graphicData>
                  </a:graphic>
                </wp:inline>
              </w:drawing>
            </w:r>
          </w:p>
          <w:p w:rsidR="00040A97" w:rsidRDefault="002E5E0F">
            <w:pPr>
              <w:spacing w:line="259" w:lineRule="auto"/>
            </w:pPr>
            <w:r>
              <w:rPr>
                <w:rFonts w:ascii="Times New Roman" w:eastAsia="Times New Roman" w:hAnsi="Times New Roman" w:cs="Times New Roman"/>
              </w:rPr>
              <w:t xml:space="preserve">The burndown for sprint 3, (at 5:39PM </w:t>
            </w:r>
            <w:proofErr w:type="spellStart"/>
            <w:r>
              <w:rPr>
                <w:rFonts w:ascii="Times New Roman" w:eastAsia="Times New Roman" w:hAnsi="Times New Roman" w:cs="Times New Roman"/>
              </w:rPr>
              <w:t>wednesday</w:t>
            </w:r>
            <w:proofErr w:type="spellEnd"/>
            <w:r>
              <w:rPr>
                <w:rFonts w:ascii="Times New Roman" w:eastAsia="Times New Roman" w:hAnsi="Times New Roman" w:cs="Times New Roman"/>
              </w:rPr>
              <w:t xml:space="preserve"> Nov.30) </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 xml:space="preserve">We decided to try something a bit different this time. During the sprint planning meeting for Sprint 3 we all worked on fleshing out the individual stories, story estimation and tasks. To save time we decided to estimate the hours for each subtask separately by the user who accepted the </w:t>
            </w:r>
            <w:proofErr w:type="spellStart"/>
            <w:r>
              <w:rPr>
                <w:rFonts w:ascii="Times New Roman" w:eastAsia="Times New Roman" w:hAnsi="Times New Roman" w:cs="Times New Roman"/>
              </w:rPr>
              <w:t>task.This</w:t>
            </w:r>
            <w:proofErr w:type="spellEnd"/>
            <w:r>
              <w:rPr>
                <w:rFonts w:ascii="Times New Roman" w:eastAsia="Times New Roman" w:hAnsi="Times New Roman" w:cs="Times New Roman"/>
              </w:rPr>
              <w:t xml:space="preserve"> explains the jump in hours from 0 to almost 80. Afterwards we see a steady stream of logged hours which indicates a focused movement towards goal completion and work on the actual tasks within the project.</w:t>
            </w:r>
            <w:ins w:id="102" w:author="James" w:date="2016-12-03T19:51:00Z">
              <w:r w:rsidR="00E7604A">
                <w:rPr>
                  <w:rFonts w:ascii="Times New Roman" w:eastAsia="Times New Roman" w:hAnsi="Times New Roman" w:cs="Times New Roman"/>
                </w:rPr>
                <w:t xml:space="preserve">  … Not sure what’s happening here</w:t>
              </w:r>
              <w:proofErr w:type="gramStart"/>
              <w:r w:rsidR="00E7604A">
                <w:rPr>
                  <w:rFonts w:ascii="Times New Roman" w:eastAsia="Times New Roman" w:hAnsi="Times New Roman" w:cs="Times New Roman"/>
                </w:rPr>
                <w:t>..</w:t>
              </w:r>
              <w:proofErr w:type="gramEnd"/>
              <w:r w:rsidR="00E7604A">
                <w:rPr>
                  <w:rFonts w:ascii="Times New Roman" w:eastAsia="Times New Roman" w:hAnsi="Times New Roman" w:cs="Times New Roman"/>
                </w:rPr>
                <w:t xml:space="preserve">&gt;&gt;?  </w:t>
              </w:r>
            </w:ins>
            <w:ins w:id="103" w:author="James" w:date="2016-12-03T19:52:00Z">
              <w:r w:rsidR="004A56F4">
                <w:rPr>
                  <w:rFonts w:ascii="Times New Roman" w:eastAsia="Times New Roman" w:hAnsi="Times New Roman" w:cs="Times New Roman"/>
                </w:rPr>
                <w:t>Your estimate</w:t>
              </w:r>
            </w:ins>
            <w:ins w:id="104" w:author="James" w:date="2016-12-03T19:53:00Z">
              <w:r w:rsidR="004A56F4">
                <w:rPr>
                  <w:rFonts w:ascii="Times New Roman" w:eastAsia="Times New Roman" w:hAnsi="Times New Roman" w:cs="Times New Roman"/>
                </w:rPr>
                <w:t>/effort</w:t>
              </w:r>
            </w:ins>
            <w:ins w:id="105" w:author="James" w:date="2016-12-03T19:52:00Z">
              <w:r w:rsidR="004A56F4">
                <w:rPr>
                  <w:rFonts w:ascii="Times New Roman" w:eastAsia="Times New Roman" w:hAnsi="Times New Roman" w:cs="Times New Roman"/>
                </w:rPr>
                <w:t xml:space="preserve"> kept rising for four almost 4 days before it started to </w:t>
              </w:r>
            </w:ins>
            <w:ins w:id="106" w:author="James" w:date="2016-12-03T19:53:00Z">
              <w:r w:rsidR="004A56F4">
                <w:rPr>
                  <w:rFonts w:ascii="Times New Roman" w:eastAsia="Times New Roman" w:hAnsi="Times New Roman" w:cs="Times New Roman"/>
                </w:rPr>
                <w:t xml:space="preserve">reduce.  Your sprint was NOT ready to start until Nov 22??? </w:t>
              </w:r>
            </w:ins>
          </w:p>
          <w:p w:rsidR="00040A97" w:rsidRDefault="00040A97">
            <w:pPr>
              <w:spacing w:line="259" w:lineRule="auto"/>
            </w:pPr>
          </w:p>
          <w:p w:rsidR="00040A97" w:rsidRDefault="002E5E0F">
            <w:pPr>
              <w:spacing w:line="259" w:lineRule="auto"/>
            </w:pPr>
            <w:r>
              <w:rPr>
                <w:noProof/>
              </w:rPr>
              <w:lastRenderedPageBreak/>
              <w:drawing>
                <wp:inline distT="114300" distB="114300" distL="114300" distR="114300" wp14:anchorId="285B806C" wp14:editId="595A7631">
                  <wp:extent cx="4557713" cy="2524125"/>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9"/>
                          <a:srcRect/>
                          <a:stretch>
                            <a:fillRect/>
                          </a:stretch>
                        </pic:blipFill>
                        <pic:spPr>
                          <a:xfrm>
                            <a:off x="0" y="0"/>
                            <a:ext cx="4557713" cy="2524125"/>
                          </a:xfrm>
                          <a:prstGeom prst="rect">
                            <a:avLst/>
                          </a:prstGeom>
                          <a:ln/>
                        </pic:spPr>
                      </pic:pic>
                    </a:graphicData>
                  </a:graphic>
                </wp:inline>
              </w:drawing>
            </w:r>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 xml:space="preserve">The burndown chart of our completed story points shows the continued story of stagnancy followed by a steady commitment of work, as well as tasks that could have been broken down further. </w:t>
            </w:r>
          </w:p>
        </w:tc>
      </w:tr>
    </w:tbl>
    <w:p w:rsidR="00040A97" w:rsidRDefault="00040A97">
      <w:pPr>
        <w:ind w:left="1395"/>
      </w:pPr>
    </w:p>
    <w:p w:rsidR="00040A97" w:rsidRDefault="002E5E0F">
      <w:pPr>
        <w:pStyle w:val="Heading3"/>
        <w:spacing w:before="0"/>
        <w:contextualSpacing w:val="0"/>
      </w:pPr>
      <w:bookmarkStart w:id="107" w:name="_90t4n14f26bw" w:colFirst="0" w:colLast="0"/>
      <w:bookmarkEnd w:id="107"/>
      <w:r>
        <w:rPr>
          <w:rFonts w:ascii="Times New Roman" w:eastAsia="Times New Roman" w:hAnsi="Times New Roman" w:cs="Times New Roman"/>
        </w:rPr>
        <w:tab/>
      </w:r>
    </w:p>
    <w:p w:rsidR="00040A97" w:rsidRDefault="002E5E0F">
      <w:r>
        <w:br w:type="page"/>
      </w:r>
    </w:p>
    <w:p w:rsidR="00040A97" w:rsidRDefault="00040A97">
      <w:pPr>
        <w:pStyle w:val="Heading3"/>
        <w:spacing w:before="0"/>
        <w:contextualSpacing w:val="0"/>
      </w:pPr>
      <w:bookmarkStart w:id="108" w:name="_g5nu7i4v7ai0" w:colFirst="0" w:colLast="0"/>
      <w:bookmarkEnd w:id="108"/>
    </w:p>
    <w:p w:rsidR="00040A97" w:rsidRDefault="002E5E0F">
      <w:pPr>
        <w:pStyle w:val="Heading3"/>
        <w:spacing w:before="0"/>
        <w:contextualSpacing w:val="0"/>
      </w:pPr>
      <w:bookmarkStart w:id="109" w:name="_xzwimizdi5bl" w:colFirst="0" w:colLast="0"/>
      <w:bookmarkEnd w:id="109"/>
      <w:r>
        <w:rPr>
          <w:rFonts w:ascii="Times New Roman" w:eastAsia="Times New Roman" w:hAnsi="Times New Roman" w:cs="Times New Roman"/>
        </w:rPr>
        <w:t>6.3.3 Sprint velocity and hours</w:t>
      </w:r>
    </w:p>
    <w:p w:rsidR="00040A97" w:rsidRDefault="00040A97"/>
    <w:tbl>
      <w:tblPr>
        <w:tblStyle w:val="a3"/>
        <w:tblW w:w="90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725"/>
        <w:gridCol w:w="1935"/>
        <w:gridCol w:w="1875"/>
        <w:gridCol w:w="2217"/>
      </w:tblGrid>
      <w:tr w:rsidR="00040A97">
        <w:trPr>
          <w:trHeight w:val="460"/>
        </w:trPr>
        <w:tc>
          <w:tcPr>
            <w:tcW w:w="1290" w:type="dxa"/>
            <w:shd w:val="clear" w:color="auto" w:fill="C9DAF8"/>
            <w:tcMar>
              <w:top w:w="100" w:type="dxa"/>
              <w:left w:w="100" w:type="dxa"/>
              <w:bottom w:w="100" w:type="dxa"/>
              <w:right w:w="100" w:type="dxa"/>
            </w:tcMar>
          </w:tcPr>
          <w:p w:rsidR="00040A97" w:rsidRDefault="00040A97">
            <w:pPr>
              <w:widowControl w:val="0"/>
              <w:spacing w:line="240" w:lineRule="auto"/>
              <w:jc w:val="center"/>
            </w:pPr>
          </w:p>
        </w:tc>
        <w:tc>
          <w:tcPr>
            <w:tcW w:w="1725"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Hours Estimated</w:t>
            </w:r>
          </w:p>
        </w:tc>
        <w:tc>
          <w:tcPr>
            <w:tcW w:w="1935"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Hours Completed</w:t>
            </w:r>
          </w:p>
        </w:tc>
        <w:tc>
          <w:tcPr>
            <w:tcW w:w="1875"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Story Points estimated</w:t>
            </w:r>
          </w:p>
        </w:tc>
        <w:tc>
          <w:tcPr>
            <w:tcW w:w="2217"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Story Points completed</w:t>
            </w:r>
          </w:p>
        </w:tc>
      </w:tr>
      <w:tr w:rsidR="00040A97">
        <w:trPr>
          <w:trHeight w:val="420"/>
        </w:trPr>
        <w:tc>
          <w:tcPr>
            <w:tcW w:w="1290" w:type="dxa"/>
            <w:vMerge w:val="restart"/>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0</w:t>
            </w:r>
          </w:p>
        </w:tc>
        <w:tc>
          <w:tcPr>
            <w:tcW w:w="1725" w:type="dxa"/>
            <w:tcBorders>
              <w:top w:val="single" w:sz="12" w:space="0" w:color="000000"/>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99w 4d 7h 10m</w:t>
            </w:r>
          </w:p>
        </w:tc>
        <w:tc>
          <w:tcPr>
            <w:tcW w:w="193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99w 4d 7h 10m</w:t>
            </w:r>
          </w:p>
        </w:tc>
        <w:tc>
          <w:tcPr>
            <w:tcW w:w="187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44</w:t>
            </w:r>
          </w:p>
        </w:tc>
        <w:tc>
          <w:tcPr>
            <w:tcW w:w="2217"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44</w:t>
            </w:r>
          </w:p>
        </w:tc>
      </w:tr>
      <w:tr w:rsidR="00040A97">
        <w:trPr>
          <w:trHeight w:val="1560"/>
        </w:trPr>
        <w:tc>
          <w:tcPr>
            <w:tcW w:w="1290" w:type="dxa"/>
            <w:vMerge/>
            <w:tcBorders>
              <w:right w:val="single" w:sz="12" w:space="0" w:color="000000"/>
            </w:tcBorders>
            <w:shd w:val="clear" w:color="auto" w:fill="C9DAF8"/>
            <w:tcMar>
              <w:top w:w="100" w:type="dxa"/>
              <w:left w:w="100" w:type="dxa"/>
              <w:bottom w:w="100" w:type="dxa"/>
              <w:right w:w="100" w:type="dxa"/>
            </w:tcMar>
          </w:tcPr>
          <w:p w:rsidR="00040A97" w:rsidRDefault="00040A97">
            <w:pPr>
              <w:widowControl w:val="0"/>
              <w:spacing w:line="240" w:lineRule="auto"/>
            </w:pPr>
          </w:p>
        </w:tc>
        <w:tc>
          <w:tcPr>
            <w:tcW w:w="7752" w:type="dxa"/>
            <w:gridSpan w:val="4"/>
            <w:tcBorders>
              <w:left w:val="single" w:sz="12" w:space="0" w:color="000000"/>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 xml:space="preserve">Comment: </w:t>
            </w:r>
          </w:p>
          <w:p w:rsidR="00040A97" w:rsidRDefault="002E5E0F">
            <w:pPr>
              <w:widowControl w:val="0"/>
              <w:spacing w:line="240" w:lineRule="auto"/>
              <w:ind w:left="585"/>
            </w:pPr>
            <w:r>
              <w:rPr>
                <w:rFonts w:ascii="Times New Roman" w:eastAsia="Times New Roman" w:hAnsi="Times New Roman" w:cs="Times New Roman"/>
              </w:rPr>
              <w:t>This was a test sprint. The values entered above are not realistic or accurate at all. Some of the user stories and tasks that were estimated were using experimental values to determine what Jira could handle which is reflected in the estimated hours.</w:t>
            </w:r>
          </w:p>
        </w:tc>
      </w:tr>
      <w:tr w:rsidR="00040A97">
        <w:trPr>
          <w:trHeight w:val="420"/>
        </w:trPr>
        <w:tc>
          <w:tcPr>
            <w:tcW w:w="1290" w:type="dxa"/>
            <w:vMerge w:val="restart"/>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1</w:t>
            </w:r>
          </w:p>
        </w:tc>
        <w:tc>
          <w:tcPr>
            <w:tcW w:w="1725" w:type="dxa"/>
            <w:tcBorders>
              <w:top w:val="single" w:sz="12" w:space="0" w:color="000000"/>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1w 1d 4h 30m</w:t>
            </w:r>
          </w:p>
        </w:tc>
        <w:tc>
          <w:tcPr>
            <w:tcW w:w="1935" w:type="dxa"/>
            <w:tcBorders>
              <w:top w:val="single" w:sz="12" w:space="0" w:color="000000"/>
            </w:tcBorders>
            <w:tcMar>
              <w:top w:w="100" w:type="dxa"/>
              <w:left w:w="100" w:type="dxa"/>
              <w:bottom w:w="100" w:type="dxa"/>
              <w:right w:w="100" w:type="dxa"/>
            </w:tcMar>
          </w:tcPr>
          <w:p w:rsidR="00040A97" w:rsidRDefault="002E5E0F">
            <w:r>
              <w:rPr>
                <w:rFonts w:ascii="Times New Roman" w:eastAsia="Times New Roman" w:hAnsi="Times New Roman" w:cs="Times New Roman"/>
              </w:rPr>
              <w:t>1w 2d 3h 40m</w:t>
            </w:r>
          </w:p>
        </w:tc>
        <w:tc>
          <w:tcPr>
            <w:tcW w:w="187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44</w:t>
            </w:r>
          </w:p>
        </w:tc>
        <w:tc>
          <w:tcPr>
            <w:tcW w:w="2217"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37</w:t>
            </w:r>
          </w:p>
        </w:tc>
      </w:tr>
      <w:tr w:rsidR="00040A97">
        <w:trPr>
          <w:trHeight w:val="420"/>
        </w:trPr>
        <w:tc>
          <w:tcPr>
            <w:tcW w:w="1290" w:type="dxa"/>
            <w:vMerge/>
            <w:tcBorders>
              <w:right w:val="single" w:sz="12" w:space="0" w:color="000000"/>
            </w:tcBorders>
            <w:shd w:val="clear" w:color="auto" w:fill="C9DAF8"/>
            <w:tcMar>
              <w:top w:w="100" w:type="dxa"/>
              <w:left w:w="100" w:type="dxa"/>
              <w:bottom w:w="100" w:type="dxa"/>
              <w:right w:w="100" w:type="dxa"/>
            </w:tcMar>
          </w:tcPr>
          <w:p w:rsidR="00040A97" w:rsidRDefault="00040A97">
            <w:pPr>
              <w:widowControl w:val="0"/>
              <w:spacing w:line="240" w:lineRule="auto"/>
            </w:pPr>
          </w:p>
        </w:tc>
        <w:tc>
          <w:tcPr>
            <w:tcW w:w="7752" w:type="dxa"/>
            <w:gridSpan w:val="4"/>
            <w:tcBorders>
              <w:left w:val="single" w:sz="12" w:space="0" w:color="000000"/>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 xml:space="preserve">Comment: </w:t>
            </w:r>
          </w:p>
          <w:p w:rsidR="00040A97" w:rsidRDefault="002E5E0F">
            <w:pPr>
              <w:spacing w:line="259" w:lineRule="auto"/>
              <w:ind w:left="570"/>
            </w:pPr>
            <w:r>
              <w:rPr>
                <w:rFonts w:ascii="Times New Roman" w:eastAsia="Times New Roman" w:hAnsi="Times New Roman" w:cs="Times New Roman"/>
              </w:rPr>
              <w:t>Our sprint Velocity for sprint 1 can be seen in the chart below, it shows we committed to 44 story points and we completed 37 story points, though there is still more to do that hasn’t been captured in JIRA, For the most part our user story estimations have been quite accurate. Though we need to refine our criteria more.</w:t>
            </w:r>
          </w:p>
        </w:tc>
      </w:tr>
      <w:tr w:rsidR="00040A97">
        <w:trPr>
          <w:trHeight w:val="420"/>
        </w:trPr>
        <w:tc>
          <w:tcPr>
            <w:tcW w:w="1290" w:type="dxa"/>
            <w:vMerge w:val="restart"/>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2</w:t>
            </w:r>
          </w:p>
        </w:tc>
        <w:tc>
          <w:tcPr>
            <w:tcW w:w="1725" w:type="dxa"/>
            <w:tcBorders>
              <w:top w:val="single" w:sz="12" w:space="0" w:color="000000"/>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2w 4h 15m</w:t>
            </w:r>
          </w:p>
        </w:tc>
        <w:tc>
          <w:tcPr>
            <w:tcW w:w="193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2w 1d 7h 45m</w:t>
            </w:r>
          </w:p>
        </w:tc>
        <w:tc>
          <w:tcPr>
            <w:tcW w:w="187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54</w:t>
            </w:r>
          </w:p>
        </w:tc>
        <w:tc>
          <w:tcPr>
            <w:tcW w:w="2217"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50</w:t>
            </w:r>
          </w:p>
        </w:tc>
      </w:tr>
      <w:tr w:rsidR="00040A97">
        <w:trPr>
          <w:trHeight w:val="420"/>
        </w:trPr>
        <w:tc>
          <w:tcPr>
            <w:tcW w:w="1290" w:type="dxa"/>
            <w:vMerge/>
            <w:tcBorders>
              <w:right w:val="single" w:sz="12" w:space="0" w:color="000000"/>
            </w:tcBorders>
            <w:shd w:val="clear" w:color="auto" w:fill="C9DAF8"/>
            <w:tcMar>
              <w:top w:w="100" w:type="dxa"/>
              <w:left w:w="100" w:type="dxa"/>
              <w:bottom w:w="100" w:type="dxa"/>
              <w:right w:w="100" w:type="dxa"/>
            </w:tcMar>
          </w:tcPr>
          <w:p w:rsidR="00040A97" w:rsidRDefault="00040A97">
            <w:pPr>
              <w:widowControl w:val="0"/>
              <w:spacing w:line="240" w:lineRule="auto"/>
            </w:pPr>
          </w:p>
        </w:tc>
        <w:tc>
          <w:tcPr>
            <w:tcW w:w="7752" w:type="dxa"/>
            <w:gridSpan w:val="4"/>
            <w:tcBorders>
              <w:left w:val="single" w:sz="12" w:space="0" w:color="000000"/>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 xml:space="preserve">Comment: </w:t>
            </w:r>
          </w:p>
          <w:p w:rsidR="00040A97" w:rsidRDefault="002E5E0F">
            <w:pPr>
              <w:ind w:left="600"/>
            </w:pPr>
            <w:r>
              <w:rPr>
                <w:rFonts w:ascii="Times New Roman" w:eastAsia="Times New Roman" w:hAnsi="Times New Roman" w:cs="Times New Roman"/>
              </w:rPr>
              <w:t xml:space="preserve">Our sprint velocity for sprint two can be found </w:t>
            </w:r>
            <w:proofErr w:type="gramStart"/>
            <w:r>
              <w:rPr>
                <w:rFonts w:ascii="Times New Roman" w:eastAsia="Times New Roman" w:hAnsi="Times New Roman" w:cs="Times New Roman"/>
              </w:rPr>
              <w:t>below,</w:t>
            </w:r>
            <w:proofErr w:type="gramEnd"/>
            <w:r>
              <w:rPr>
                <w:rFonts w:ascii="Times New Roman" w:eastAsia="Times New Roman" w:hAnsi="Times New Roman" w:cs="Times New Roman"/>
              </w:rPr>
              <w:t xml:space="preserve"> We committed to 54 story point worth of work, and completed 50. We committed to doing more work than the previous sprint (goal of 44) and we managed to complete more tasks this sprint; though we did not finish a few minor tasks. We plan on having fewer story points in our next sprint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40-45) as this was a heavy workload.</w:t>
            </w:r>
          </w:p>
        </w:tc>
      </w:tr>
      <w:tr w:rsidR="00040A97">
        <w:trPr>
          <w:trHeight w:val="420"/>
        </w:trPr>
        <w:tc>
          <w:tcPr>
            <w:tcW w:w="1290" w:type="dxa"/>
            <w:vMerge w:val="restart"/>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3</w:t>
            </w:r>
          </w:p>
        </w:tc>
        <w:tc>
          <w:tcPr>
            <w:tcW w:w="1725" w:type="dxa"/>
            <w:tcBorders>
              <w:top w:val="single" w:sz="12" w:space="0" w:color="000000"/>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2w 1d 5h</w:t>
            </w:r>
          </w:p>
        </w:tc>
        <w:tc>
          <w:tcPr>
            <w:tcW w:w="193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2w 1d 4h</w:t>
            </w:r>
          </w:p>
        </w:tc>
        <w:tc>
          <w:tcPr>
            <w:tcW w:w="1875"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56</w:t>
            </w:r>
          </w:p>
        </w:tc>
        <w:tc>
          <w:tcPr>
            <w:tcW w:w="2217"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38</w:t>
            </w:r>
          </w:p>
        </w:tc>
      </w:tr>
      <w:tr w:rsidR="00040A97">
        <w:trPr>
          <w:trHeight w:val="420"/>
        </w:trPr>
        <w:tc>
          <w:tcPr>
            <w:tcW w:w="1290" w:type="dxa"/>
            <w:vMerge/>
            <w:tcBorders>
              <w:right w:val="single" w:sz="12" w:space="0" w:color="000000"/>
            </w:tcBorders>
            <w:shd w:val="clear" w:color="auto" w:fill="C9DAF8"/>
            <w:tcMar>
              <w:top w:w="100" w:type="dxa"/>
              <w:left w:w="100" w:type="dxa"/>
              <w:bottom w:w="100" w:type="dxa"/>
              <w:right w:w="100" w:type="dxa"/>
            </w:tcMar>
          </w:tcPr>
          <w:p w:rsidR="00040A97" w:rsidRDefault="00040A97">
            <w:pPr>
              <w:widowControl w:val="0"/>
              <w:spacing w:line="240" w:lineRule="auto"/>
            </w:pPr>
          </w:p>
        </w:tc>
        <w:tc>
          <w:tcPr>
            <w:tcW w:w="7752" w:type="dxa"/>
            <w:gridSpan w:val="4"/>
            <w:tcBorders>
              <w:left w:val="single" w:sz="12" w:space="0" w:color="000000"/>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 xml:space="preserve">Comment: </w:t>
            </w:r>
          </w:p>
          <w:p w:rsidR="00040A97" w:rsidRDefault="002E5E0F">
            <w:pPr>
              <w:ind w:left="600"/>
            </w:pPr>
            <w:r>
              <w:rPr>
                <w:rFonts w:ascii="Times New Roman" w:eastAsia="Times New Roman" w:hAnsi="Times New Roman" w:cs="Times New Roman"/>
              </w:rPr>
              <w:t xml:space="preserve">Our sprint velocity for sprint three can be found </w:t>
            </w:r>
            <w:proofErr w:type="gramStart"/>
            <w:r>
              <w:rPr>
                <w:rFonts w:ascii="Times New Roman" w:eastAsia="Times New Roman" w:hAnsi="Times New Roman" w:cs="Times New Roman"/>
              </w:rPr>
              <w:t>below,</w:t>
            </w:r>
            <w:proofErr w:type="gramEnd"/>
            <w:r>
              <w:rPr>
                <w:rFonts w:ascii="Times New Roman" w:eastAsia="Times New Roman" w:hAnsi="Times New Roman" w:cs="Times New Roman"/>
              </w:rPr>
              <w:t xml:space="preserve"> We committed to 56 story points work of work, and completed 38. We committed to doing more work than our previous sprints (54 and 44) and managed to complete 38 which was more than sprint 1 but fallen short of sprint 2. Sprint two left many of us exhausted after the work though, which showed how we were unable to commit to as many tasks. With these 3 initial sprints completed we can see our velocity being close to 42 story points per sprint. We will adjust all future sprints to this velocity and adjust as necessary.</w:t>
            </w:r>
          </w:p>
        </w:tc>
      </w:tr>
      <w:tr w:rsidR="00040A97">
        <w:trPr>
          <w:trHeight w:val="420"/>
        </w:trPr>
        <w:tc>
          <w:tcPr>
            <w:tcW w:w="129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Velocity Chart</w:t>
            </w:r>
          </w:p>
        </w:tc>
        <w:tc>
          <w:tcPr>
            <w:tcW w:w="7752" w:type="dxa"/>
            <w:gridSpan w:val="4"/>
            <w:tcBorders>
              <w:top w:val="single" w:sz="12" w:space="0" w:color="000000"/>
              <w:left w:val="single" w:sz="12" w:space="0" w:color="000000"/>
            </w:tcBorders>
            <w:tcMar>
              <w:top w:w="100" w:type="dxa"/>
              <w:left w:w="100" w:type="dxa"/>
              <w:bottom w:w="100" w:type="dxa"/>
              <w:right w:w="100" w:type="dxa"/>
            </w:tcMar>
          </w:tcPr>
          <w:p w:rsidR="00040A97" w:rsidRDefault="002E5E0F">
            <w:pPr>
              <w:jc w:val="center"/>
            </w:pPr>
            <w:r>
              <w:rPr>
                <w:noProof/>
              </w:rPr>
              <w:drawing>
                <wp:inline distT="114300" distB="114300" distL="114300" distR="114300" wp14:anchorId="7E751029" wp14:editId="6BF9F758">
                  <wp:extent cx="4514850" cy="5076825"/>
                  <wp:effectExtent l="0" t="0" r="0" b="0"/>
                  <wp:docPr id="4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0"/>
                          <a:srcRect/>
                          <a:stretch>
                            <a:fillRect/>
                          </a:stretch>
                        </pic:blipFill>
                        <pic:spPr>
                          <a:xfrm>
                            <a:off x="0" y="0"/>
                            <a:ext cx="4514850" cy="5076825"/>
                          </a:xfrm>
                          <a:prstGeom prst="rect">
                            <a:avLst/>
                          </a:prstGeom>
                          <a:ln/>
                        </pic:spPr>
                      </pic:pic>
                    </a:graphicData>
                  </a:graphic>
                </wp:inline>
              </w:drawing>
            </w:r>
          </w:p>
        </w:tc>
      </w:tr>
      <w:tr w:rsidR="00040A97">
        <w:trPr>
          <w:trHeight w:val="420"/>
        </w:trPr>
        <w:tc>
          <w:tcPr>
            <w:tcW w:w="129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Time Spent over Sprints</w:t>
            </w:r>
          </w:p>
        </w:tc>
        <w:tc>
          <w:tcPr>
            <w:tcW w:w="7752" w:type="dxa"/>
            <w:gridSpan w:val="4"/>
            <w:tcBorders>
              <w:top w:val="single" w:sz="12" w:space="0" w:color="000000"/>
              <w:left w:val="single" w:sz="12" w:space="0" w:color="000000"/>
            </w:tcBorders>
            <w:tcMar>
              <w:top w:w="100" w:type="dxa"/>
              <w:left w:w="100" w:type="dxa"/>
              <w:bottom w:w="100" w:type="dxa"/>
              <w:right w:w="100" w:type="dxa"/>
            </w:tcMar>
          </w:tcPr>
          <w:p w:rsidR="00040A97" w:rsidRDefault="002E5E0F">
            <w:pPr>
              <w:jc w:val="center"/>
            </w:pPr>
            <w:r>
              <w:rPr>
                <w:noProof/>
              </w:rPr>
              <w:drawing>
                <wp:inline distT="114300" distB="114300" distL="114300" distR="114300" wp14:anchorId="6F92CDF2" wp14:editId="6DF3BB2A">
                  <wp:extent cx="4781550" cy="3073400"/>
                  <wp:effectExtent l="0" t="0" r="0" b="0"/>
                  <wp:docPr id="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1"/>
                          <a:srcRect/>
                          <a:stretch>
                            <a:fillRect/>
                          </a:stretch>
                        </pic:blipFill>
                        <pic:spPr>
                          <a:xfrm>
                            <a:off x="0" y="0"/>
                            <a:ext cx="4781550" cy="3073400"/>
                          </a:xfrm>
                          <a:prstGeom prst="rect">
                            <a:avLst/>
                          </a:prstGeom>
                          <a:ln/>
                        </pic:spPr>
                      </pic:pic>
                    </a:graphicData>
                  </a:graphic>
                </wp:inline>
              </w:drawing>
            </w:r>
          </w:p>
        </w:tc>
      </w:tr>
    </w:tbl>
    <w:p w:rsidR="00040A97" w:rsidRDefault="002E5E0F">
      <w:pPr>
        <w:pStyle w:val="Heading3"/>
        <w:contextualSpacing w:val="0"/>
      </w:pPr>
      <w:bookmarkStart w:id="110" w:name="_afyvvylvwys0" w:colFirst="0" w:colLast="0"/>
      <w:bookmarkEnd w:id="110"/>
      <w:r>
        <w:rPr>
          <w:rFonts w:ascii="Times New Roman" w:eastAsia="Times New Roman" w:hAnsi="Times New Roman" w:cs="Times New Roman"/>
        </w:rPr>
        <w:lastRenderedPageBreak/>
        <w:t xml:space="preserve">6.3.4 </w:t>
      </w:r>
      <w:ins w:id="111" w:author="James" w:date="2016-12-03T19:56:00Z">
        <w:r w:rsidR="004A56F4">
          <w:rPr>
            <w:rFonts w:ascii="Times New Roman" w:eastAsia="Times New Roman" w:hAnsi="Times New Roman" w:cs="Times New Roman"/>
          </w:rPr>
          <w:t xml:space="preserve">5/5 </w:t>
        </w:r>
      </w:ins>
      <w:r>
        <w:rPr>
          <w:rFonts w:ascii="Times New Roman" w:eastAsia="Times New Roman" w:hAnsi="Times New Roman" w:cs="Times New Roman"/>
        </w:rPr>
        <w:t xml:space="preserve">Risk Tracking from Sprint 0 to final </w:t>
      </w:r>
    </w:p>
    <w:p w:rsidR="00040A97" w:rsidRDefault="00040A97"/>
    <w:tbl>
      <w:tblPr>
        <w:tblStyle w:val="a4"/>
        <w:tblW w:w="90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1"/>
        <w:gridCol w:w="3720"/>
        <w:gridCol w:w="974"/>
        <w:gridCol w:w="954"/>
        <w:gridCol w:w="993"/>
      </w:tblGrid>
      <w:tr w:rsidR="00040A97">
        <w:trPr>
          <w:trHeight w:val="860"/>
        </w:trPr>
        <w:tc>
          <w:tcPr>
            <w:tcW w:w="2370"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Sprints</w:t>
            </w:r>
          </w:p>
        </w:tc>
        <w:tc>
          <w:tcPr>
            <w:tcW w:w="3720" w:type="dxa"/>
            <w:tcBorders>
              <w:bottom w:val="single" w:sz="12" w:space="0" w:color="000000"/>
            </w:tcBorders>
            <w:shd w:val="clear" w:color="auto" w:fill="C9DAF8"/>
            <w:tcMar>
              <w:top w:w="100" w:type="dxa"/>
              <w:left w:w="100" w:type="dxa"/>
              <w:bottom w:w="100" w:type="dxa"/>
              <w:right w:w="100" w:type="dxa"/>
            </w:tcMar>
          </w:tcPr>
          <w:p w:rsidR="00040A97" w:rsidRDefault="00040A97">
            <w:pPr>
              <w:widowControl w:val="0"/>
              <w:spacing w:line="240" w:lineRule="auto"/>
              <w:jc w:val="center"/>
            </w:pPr>
          </w:p>
          <w:p w:rsidR="00040A97" w:rsidRDefault="002E5E0F">
            <w:pPr>
              <w:widowControl w:val="0"/>
              <w:spacing w:line="240" w:lineRule="auto"/>
              <w:jc w:val="center"/>
            </w:pPr>
            <w:r>
              <w:rPr>
                <w:rFonts w:ascii="Times New Roman" w:eastAsia="Times New Roman" w:hAnsi="Times New Roman" w:cs="Times New Roman"/>
                <w:b/>
              </w:rPr>
              <w:t>Risk</w:t>
            </w:r>
          </w:p>
        </w:tc>
        <w:tc>
          <w:tcPr>
            <w:tcW w:w="974"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Probability of Risk</w:t>
            </w:r>
          </w:p>
        </w:tc>
        <w:tc>
          <w:tcPr>
            <w:tcW w:w="954"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Size of Loss (Days)</w:t>
            </w:r>
          </w:p>
        </w:tc>
        <w:tc>
          <w:tcPr>
            <w:tcW w:w="993" w:type="dxa"/>
            <w:tcBorders>
              <w:bottom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Risk Exposure (Days)</w:t>
            </w:r>
          </w:p>
        </w:tc>
      </w:tr>
      <w:tr w:rsidR="00040A97">
        <w:trPr>
          <w:trHeight w:val="420"/>
        </w:trPr>
        <w:tc>
          <w:tcPr>
            <w:tcW w:w="2370" w:type="dxa"/>
            <w:vMerge w:val="restart"/>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Sprint 1 - The Streams</w:t>
            </w:r>
          </w:p>
        </w:tc>
        <w:tc>
          <w:tcPr>
            <w:tcW w:w="3720"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Team member falls ill or otherwise unavailable.</w:t>
            </w:r>
          </w:p>
        </w:tc>
        <w:tc>
          <w:tcPr>
            <w:tcW w:w="974"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40%</w:t>
            </w:r>
          </w:p>
        </w:tc>
        <w:tc>
          <w:tcPr>
            <w:tcW w:w="954"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5</w:t>
            </w:r>
          </w:p>
        </w:tc>
        <w:tc>
          <w:tcPr>
            <w:tcW w:w="993" w:type="dxa"/>
            <w:tcBorders>
              <w:top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2</w:t>
            </w:r>
          </w:p>
        </w:tc>
      </w:tr>
      <w:tr w:rsidR="00040A97">
        <w:trPr>
          <w:trHeight w:val="420"/>
        </w:trPr>
        <w:tc>
          <w:tcPr>
            <w:tcW w:w="2370" w:type="dxa"/>
            <w:vMerge/>
            <w:tcMar>
              <w:top w:w="100" w:type="dxa"/>
              <w:left w:w="100" w:type="dxa"/>
              <w:bottom w:w="100" w:type="dxa"/>
              <w:right w:w="100" w:type="dxa"/>
            </w:tcMar>
          </w:tcPr>
          <w:p w:rsidR="00040A97" w:rsidRDefault="00040A97">
            <w:pPr>
              <w:widowControl w:val="0"/>
              <w:spacing w:line="240" w:lineRule="auto"/>
            </w:pPr>
          </w:p>
        </w:tc>
        <w:tc>
          <w:tcPr>
            <w:tcW w:w="3720"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Repository unavailable (</w:t>
            </w:r>
            <w:proofErr w:type="spellStart"/>
            <w:r>
              <w:rPr>
                <w:rFonts w:ascii="Times New Roman" w:eastAsia="Times New Roman" w:hAnsi="Times New Roman" w:cs="Times New Roman"/>
                <w:sz w:val="20"/>
                <w:szCs w:val="20"/>
              </w:rPr>
              <w:t>github</w:t>
            </w:r>
            <w:proofErr w:type="spellEnd"/>
            <w:r>
              <w:rPr>
                <w:rFonts w:ascii="Times New Roman" w:eastAsia="Times New Roman" w:hAnsi="Times New Roman" w:cs="Times New Roman"/>
                <w:sz w:val="20"/>
                <w:szCs w:val="20"/>
              </w:rPr>
              <w:t xml:space="preserve"> goes down)</w:t>
            </w:r>
          </w:p>
        </w:tc>
        <w:tc>
          <w:tcPr>
            <w:tcW w:w="97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5%</w:t>
            </w:r>
          </w:p>
        </w:tc>
        <w:tc>
          <w:tcPr>
            <w:tcW w:w="95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w:t>
            </w:r>
          </w:p>
        </w:tc>
        <w:tc>
          <w:tcPr>
            <w:tcW w:w="993"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.05</w:t>
            </w:r>
          </w:p>
        </w:tc>
      </w:tr>
      <w:tr w:rsidR="00040A97">
        <w:trPr>
          <w:trHeight w:val="420"/>
        </w:trPr>
        <w:tc>
          <w:tcPr>
            <w:tcW w:w="2370" w:type="dxa"/>
            <w:vMerge/>
            <w:tcMar>
              <w:top w:w="100" w:type="dxa"/>
              <w:left w:w="100" w:type="dxa"/>
              <w:bottom w:w="100" w:type="dxa"/>
              <w:right w:w="100" w:type="dxa"/>
            </w:tcMar>
          </w:tcPr>
          <w:p w:rsidR="00040A97" w:rsidRDefault="00040A97">
            <w:pPr>
              <w:widowControl w:val="0"/>
              <w:spacing w:line="240" w:lineRule="auto"/>
            </w:pPr>
          </w:p>
        </w:tc>
        <w:tc>
          <w:tcPr>
            <w:tcW w:w="3720"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The school’s Servers go down and we can’t work push to production servers or test online infrastructure.</w:t>
            </w:r>
          </w:p>
        </w:tc>
        <w:tc>
          <w:tcPr>
            <w:tcW w:w="97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20%</w:t>
            </w:r>
          </w:p>
        </w:tc>
        <w:tc>
          <w:tcPr>
            <w:tcW w:w="95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5</w:t>
            </w:r>
          </w:p>
        </w:tc>
        <w:tc>
          <w:tcPr>
            <w:tcW w:w="993"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w:t>
            </w:r>
          </w:p>
        </w:tc>
      </w:tr>
      <w:tr w:rsidR="00040A97">
        <w:trPr>
          <w:trHeight w:val="420"/>
        </w:trPr>
        <w:tc>
          <w:tcPr>
            <w:tcW w:w="2370" w:type="dxa"/>
            <w:vMerge/>
            <w:tcMar>
              <w:top w:w="100" w:type="dxa"/>
              <w:left w:w="100" w:type="dxa"/>
              <w:bottom w:w="100" w:type="dxa"/>
              <w:right w:w="100" w:type="dxa"/>
            </w:tcMar>
          </w:tcPr>
          <w:p w:rsidR="00040A97" w:rsidRDefault="00040A97">
            <w:pPr>
              <w:widowControl w:val="0"/>
              <w:spacing w:line="240" w:lineRule="auto"/>
            </w:pPr>
          </w:p>
        </w:tc>
        <w:tc>
          <w:tcPr>
            <w:tcW w:w="3720"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Team member drops out of course</w:t>
            </w:r>
          </w:p>
        </w:tc>
        <w:tc>
          <w:tcPr>
            <w:tcW w:w="97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40%</w:t>
            </w:r>
          </w:p>
        </w:tc>
        <w:tc>
          <w:tcPr>
            <w:tcW w:w="954"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14</w:t>
            </w:r>
          </w:p>
        </w:tc>
        <w:tc>
          <w:tcPr>
            <w:tcW w:w="993" w:type="dxa"/>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5.6</w:t>
            </w:r>
          </w:p>
        </w:tc>
      </w:tr>
      <w:tr w:rsidR="00040A97">
        <w:trPr>
          <w:trHeight w:val="420"/>
        </w:trPr>
        <w:tc>
          <w:tcPr>
            <w:tcW w:w="2370" w:type="dxa"/>
            <w:vMerge w:val="restart"/>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Sprint 2 - The Crossing</w:t>
            </w:r>
          </w:p>
        </w:tc>
        <w:tc>
          <w:tcPr>
            <w:tcW w:w="3720"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Too many tasks committed for the sprint</w:t>
            </w:r>
          </w:p>
        </w:tc>
        <w:tc>
          <w:tcPr>
            <w:tcW w:w="97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30%</w:t>
            </w:r>
          </w:p>
        </w:tc>
        <w:tc>
          <w:tcPr>
            <w:tcW w:w="95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3</w:t>
            </w:r>
          </w:p>
        </w:tc>
        <w:tc>
          <w:tcPr>
            <w:tcW w:w="993"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w:t>
            </w:r>
          </w:p>
        </w:tc>
      </w:tr>
      <w:tr w:rsidR="00040A97">
        <w:trPr>
          <w:trHeight w:val="420"/>
        </w:trPr>
        <w:tc>
          <w:tcPr>
            <w:tcW w:w="2370" w:type="dxa"/>
            <w:vMerge/>
            <w:tcBorders>
              <w:bottom w:val="single" w:sz="12" w:space="0" w:color="000000"/>
            </w:tcBorders>
            <w:tcMar>
              <w:top w:w="100" w:type="dxa"/>
              <w:left w:w="100" w:type="dxa"/>
              <w:bottom w:w="100" w:type="dxa"/>
              <w:right w:w="100" w:type="dxa"/>
            </w:tcMar>
          </w:tcPr>
          <w:p w:rsidR="00040A97" w:rsidRDefault="00040A97">
            <w:pPr>
              <w:widowControl w:val="0"/>
              <w:spacing w:line="240" w:lineRule="auto"/>
            </w:pPr>
          </w:p>
        </w:tc>
        <w:tc>
          <w:tcPr>
            <w:tcW w:w="3720"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 xml:space="preserve">Someone </w:t>
            </w:r>
            <w:proofErr w:type="spellStart"/>
            <w:r>
              <w:rPr>
                <w:rFonts w:ascii="Times New Roman" w:eastAsia="Times New Roman" w:hAnsi="Times New Roman" w:cs="Times New Roman"/>
                <w:sz w:val="20"/>
                <w:szCs w:val="20"/>
              </w:rPr>
              <w:t>get’s</w:t>
            </w:r>
            <w:proofErr w:type="spellEnd"/>
            <w:r>
              <w:rPr>
                <w:rFonts w:ascii="Times New Roman" w:eastAsia="Times New Roman" w:hAnsi="Times New Roman" w:cs="Times New Roman"/>
                <w:sz w:val="20"/>
                <w:szCs w:val="20"/>
              </w:rPr>
              <w:t xml:space="preserve"> sick</w:t>
            </w:r>
          </w:p>
        </w:tc>
        <w:tc>
          <w:tcPr>
            <w:tcW w:w="97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20%</w:t>
            </w:r>
          </w:p>
        </w:tc>
        <w:tc>
          <w:tcPr>
            <w:tcW w:w="95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6</w:t>
            </w:r>
          </w:p>
        </w:tc>
        <w:tc>
          <w:tcPr>
            <w:tcW w:w="993"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1.2</w:t>
            </w:r>
          </w:p>
        </w:tc>
      </w:tr>
      <w:tr w:rsidR="00040A97">
        <w:trPr>
          <w:trHeight w:val="420"/>
        </w:trPr>
        <w:tc>
          <w:tcPr>
            <w:tcW w:w="2370" w:type="dxa"/>
            <w:vMerge w:val="restart"/>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Sprint 3 - The Finale</w:t>
            </w:r>
          </w:p>
        </w:tc>
        <w:tc>
          <w:tcPr>
            <w:tcW w:w="3720"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Too many tasks committed for the sprint</w:t>
            </w:r>
          </w:p>
        </w:tc>
        <w:tc>
          <w:tcPr>
            <w:tcW w:w="97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50%</w:t>
            </w:r>
          </w:p>
        </w:tc>
        <w:tc>
          <w:tcPr>
            <w:tcW w:w="95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3</w:t>
            </w:r>
          </w:p>
        </w:tc>
        <w:tc>
          <w:tcPr>
            <w:tcW w:w="993"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1.5</w:t>
            </w:r>
          </w:p>
        </w:tc>
      </w:tr>
      <w:tr w:rsidR="00040A97">
        <w:trPr>
          <w:trHeight w:val="420"/>
        </w:trPr>
        <w:tc>
          <w:tcPr>
            <w:tcW w:w="2370" w:type="dxa"/>
            <w:vMerge/>
            <w:tcBorders>
              <w:bottom w:val="single" w:sz="12" w:space="0" w:color="000000"/>
            </w:tcBorders>
            <w:tcMar>
              <w:top w:w="100" w:type="dxa"/>
              <w:left w:w="100" w:type="dxa"/>
              <w:bottom w:w="100" w:type="dxa"/>
              <w:right w:w="100" w:type="dxa"/>
            </w:tcMar>
          </w:tcPr>
          <w:p w:rsidR="00040A97" w:rsidRDefault="00040A97">
            <w:pPr>
              <w:widowControl w:val="0"/>
              <w:spacing w:line="240" w:lineRule="auto"/>
            </w:pPr>
          </w:p>
        </w:tc>
        <w:tc>
          <w:tcPr>
            <w:tcW w:w="3720"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Higher priority tasks reveal themselves in the middle of the sprint</w:t>
            </w:r>
          </w:p>
        </w:tc>
        <w:tc>
          <w:tcPr>
            <w:tcW w:w="97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20%</w:t>
            </w:r>
          </w:p>
        </w:tc>
        <w:tc>
          <w:tcPr>
            <w:tcW w:w="954"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2</w:t>
            </w:r>
          </w:p>
        </w:tc>
        <w:tc>
          <w:tcPr>
            <w:tcW w:w="993" w:type="dxa"/>
            <w:tcBorders>
              <w:bottom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sz w:val="20"/>
                <w:szCs w:val="20"/>
              </w:rPr>
              <w:t>0.4</w:t>
            </w:r>
          </w:p>
        </w:tc>
      </w:tr>
      <w:tr w:rsidR="00040A97">
        <w:trPr>
          <w:trHeight w:val="420"/>
        </w:trPr>
        <w:tc>
          <w:tcPr>
            <w:tcW w:w="2370" w:type="dxa"/>
            <w:tcBorders>
              <w:top w:val="single" w:sz="12" w:space="0" w:color="000000"/>
            </w:tcBorders>
            <w:shd w:val="clear" w:color="auto" w:fill="A4C2F4"/>
            <w:tcMar>
              <w:top w:w="100" w:type="dxa"/>
              <w:left w:w="100" w:type="dxa"/>
              <w:bottom w:w="100" w:type="dxa"/>
              <w:right w:w="100" w:type="dxa"/>
            </w:tcMar>
          </w:tcPr>
          <w:p w:rsidR="00040A97" w:rsidRDefault="00040A97">
            <w:pPr>
              <w:widowControl w:val="0"/>
              <w:spacing w:line="240" w:lineRule="auto"/>
              <w:jc w:val="right"/>
            </w:pPr>
          </w:p>
        </w:tc>
        <w:tc>
          <w:tcPr>
            <w:tcW w:w="5648" w:type="dxa"/>
            <w:gridSpan w:val="3"/>
            <w:tcBorders>
              <w:top w:val="single" w:sz="12" w:space="0" w:color="000000"/>
            </w:tcBorders>
            <w:shd w:val="clear" w:color="auto" w:fill="A4C2F4"/>
            <w:tcMar>
              <w:top w:w="100" w:type="dxa"/>
              <w:left w:w="100" w:type="dxa"/>
              <w:bottom w:w="100" w:type="dxa"/>
              <w:right w:w="100" w:type="dxa"/>
            </w:tcMar>
          </w:tcPr>
          <w:p w:rsidR="00040A97" w:rsidRDefault="002E5E0F">
            <w:pPr>
              <w:widowControl w:val="0"/>
              <w:spacing w:line="240" w:lineRule="auto"/>
              <w:jc w:val="right"/>
            </w:pPr>
            <w:r>
              <w:rPr>
                <w:rFonts w:ascii="Times New Roman" w:eastAsia="Times New Roman" w:hAnsi="Times New Roman" w:cs="Times New Roman"/>
              </w:rPr>
              <w:t>Exposure:</w:t>
            </w:r>
          </w:p>
        </w:tc>
        <w:tc>
          <w:tcPr>
            <w:tcW w:w="993" w:type="dxa"/>
            <w:tcBorders>
              <w:top w:val="single" w:sz="12" w:space="0" w:color="000000"/>
            </w:tcBorders>
            <w:shd w:val="clear" w:color="auto" w:fill="A4C2F4"/>
            <w:tcMar>
              <w:top w:w="100" w:type="dxa"/>
              <w:left w:w="100" w:type="dxa"/>
              <w:bottom w:w="100" w:type="dxa"/>
              <w:right w:w="100" w:type="dxa"/>
            </w:tcMar>
          </w:tcPr>
          <w:p w:rsidR="00040A97" w:rsidRDefault="00040A97">
            <w:pPr>
              <w:widowControl w:val="0"/>
              <w:spacing w:line="240" w:lineRule="auto"/>
            </w:pPr>
          </w:p>
        </w:tc>
      </w:tr>
    </w:tbl>
    <w:p w:rsidR="00040A97" w:rsidRDefault="004A56F4">
      <w:ins w:id="112" w:author="James" w:date="2016-12-03T19:55:00Z">
        <w:r>
          <w:t xml:space="preserve"> Your risks should focus on the user story/tasks committed for </w:t>
        </w:r>
      </w:ins>
      <w:ins w:id="113" w:author="James" w:date="2016-12-03T19:56:00Z">
        <w:r>
          <w:t>the</w:t>
        </w:r>
      </w:ins>
      <w:ins w:id="114" w:author="James" w:date="2016-12-03T19:55:00Z">
        <w:r>
          <w:t xml:space="preserve"> </w:t>
        </w:r>
      </w:ins>
      <w:ins w:id="115" w:author="James" w:date="2016-12-03T19:56:00Z">
        <w:r>
          <w:t>sprint…</w:t>
        </w:r>
      </w:ins>
    </w:p>
    <w:p w:rsidR="00040A97" w:rsidRDefault="002E5E0F">
      <w:pPr>
        <w:pStyle w:val="Heading3"/>
        <w:contextualSpacing w:val="0"/>
      </w:pPr>
      <w:bookmarkStart w:id="116" w:name="_ioedvdgeaivt" w:colFirst="0" w:colLast="0"/>
      <w:bookmarkEnd w:id="116"/>
      <w:r>
        <w:rPr>
          <w:rFonts w:ascii="Times New Roman" w:eastAsia="Times New Roman" w:hAnsi="Times New Roman" w:cs="Times New Roman"/>
        </w:rPr>
        <w:t>6.3.5 Summary of Retrospectives</w:t>
      </w:r>
    </w:p>
    <w:p w:rsidR="00040A97" w:rsidRDefault="00040A97"/>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7890"/>
      </w:tblGrid>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0</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 xml:space="preserve">This was a test sprint that was utilized to help members of the group understand the Jira tool that will be used. </w:t>
            </w:r>
          </w:p>
          <w:p w:rsidR="00040A97" w:rsidRDefault="00040A97">
            <w:pPr>
              <w:widowControl w:val="0"/>
              <w:spacing w:line="240" w:lineRule="auto"/>
              <w:ind w:left="720"/>
            </w:pP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1</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numPr>
                <w:ilvl w:val="0"/>
                <w:numId w:val="7"/>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Continue:</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vision of what we wanted for the end of sprint 1 (Theme)</w:t>
            </w:r>
          </w:p>
          <w:p w:rsidR="00040A97" w:rsidRDefault="002E5E0F">
            <w:pPr>
              <w:numPr>
                <w:ilvl w:val="2"/>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grasp of scope</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Communication between members in the last week went surprisingly well.</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All committed to the project and the tasks assigned. </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Trust (everybody did what they said they would do)</w:t>
            </w:r>
          </w:p>
          <w:p w:rsidR="00040A97" w:rsidRDefault="002E5E0F">
            <w:pPr>
              <w:widowControl w:val="0"/>
              <w:numPr>
                <w:ilvl w:val="0"/>
                <w:numId w:val="7"/>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Stop:</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Integration (we didn’t do it and suffered for it)</w:t>
            </w:r>
          </w:p>
          <w:p w:rsidR="00040A97" w:rsidRDefault="002E5E0F">
            <w:pPr>
              <w:numPr>
                <w:ilvl w:val="2"/>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lastRenderedPageBreak/>
              <w:t>Pushing to master (more frequently) when you finish the story.</w:t>
            </w:r>
          </w:p>
          <w:p w:rsidR="00040A97" w:rsidRDefault="002E5E0F">
            <w:pPr>
              <w:numPr>
                <w:ilvl w:val="3"/>
                <w:numId w:val="7"/>
              </w:numPr>
              <w:spacing w:after="160" w:line="327" w:lineRule="auto"/>
              <w:ind w:hanging="360"/>
              <w:contextualSpacing/>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Uml</w:t>
            </w:r>
            <w:proofErr w:type="spellEnd"/>
            <w:r>
              <w:rPr>
                <w:rFonts w:ascii="Times New Roman" w:eastAsia="Times New Roman" w:hAnsi="Times New Roman" w:cs="Times New Roman"/>
                <w:color w:val="333333"/>
                <w:highlight w:val="white"/>
              </w:rPr>
              <w:t xml:space="preserve"> diagram (minimal at least)</w:t>
            </w:r>
          </w:p>
          <w:p w:rsidR="00040A97" w:rsidRDefault="002E5E0F">
            <w:pPr>
              <w:numPr>
                <w:ilvl w:val="3"/>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Clear test plan (unit test) and test plan to describe how to do the testing.</w:t>
            </w:r>
          </w:p>
          <w:p w:rsidR="00040A97" w:rsidRDefault="002E5E0F">
            <w:pPr>
              <w:numPr>
                <w:ilvl w:val="2"/>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Automatically build/test/deploy</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Lateness to meetings.</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Acceptance criteria could use work</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User stories could be better defined (more specific)</w:t>
            </w:r>
          </w:p>
          <w:p w:rsidR="00040A97" w:rsidRDefault="002E5E0F">
            <w:pPr>
              <w:widowControl w:val="0"/>
              <w:numPr>
                <w:ilvl w:val="0"/>
                <w:numId w:val="7"/>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Start:</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Set up Jenkins CI server (get up and running and document how it works)</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More diagrams to explain architecture </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documentation and presentation start now.</w:t>
            </w:r>
          </w:p>
          <w:p w:rsidR="00040A97" w:rsidRDefault="002E5E0F">
            <w:pPr>
              <w:numPr>
                <w:ilvl w:val="1"/>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Presentation needs more slides</w:t>
            </w:r>
          </w:p>
          <w:p w:rsidR="00040A97" w:rsidRDefault="002E5E0F">
            <w:pPr>
              <w:numPr>
                <w:ilvl w:val="2"/>
                <w:numId w:val="7"/>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Task breakdown for each user story per team member</w:t>
            </w: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2</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numPr>
                <w:ilvl w:val="0"/>
                <w:numId w:val="4"/>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Continue:</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presentation and documentation better</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Everyone was better at attending meetings this Sprint</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vision of what we wanted for the end of sprint 2 (Theme)</w:t>
            </w:r>
          </w:p>
          <w:p w:rsidR="00040A97" w:rsidRDefault="002E5E0F">
            <w:pPr>
              <w:numPr>
                <w:ilvl w:val="2"/>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grasp of scope</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Integration made working on the code considerably easier</w:t>
            </w:r>
          </w:p>
          <w:p w:rsidR="00040A97" w:rsidRDefault="002E5E0F">
            <w:pPr>
              <w:numPr>
                <w:ilvl w:val="2"/>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pushed to master at a higher rate which helped communication</w:t>
            </w:r>
          </w:p>
          <w:p w:rsidR="00040A97" w:rsidRDefault="002E5E0F">
            <w:pPr>
              <w:numPr>
                <w:ilvl w:val="2"/>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Automatically build/test/deploy works!</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Communication between members in the last week went surprisingly well.</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All committed to the project and the tasks assigned. </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Trust (everybody did what they said they would do)</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presentation looks more fleshed out</w:t>
            </w:r>
          </w:p>
          <w:p w:rsidR="00040A97" w:rsidRDefault="002E5E0F">
            <w:pPr>
              <w:widowControl w:val="0"/>
              <w:numPr>
                <w:ilvl w:val="0"/>
                <w:numId w:val="4"/>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Stop:</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Uml</w:t>
            </w:r>
            <w:proofErr w:type="spellEnd"/>
            <w:r>
              <w:rPr>
                <w:rFonts w:ascii="Times New Roman" w:eastAsia="Times New Roman" w:hAnsi="Times New Roman" w:cs="Times New Roman"/>
                <w:color w:val="333333"/>
                <w:highlight w:val="white"/>
              </w:rPr>
              <w:t xml:space="preserve"> diagram (minimal at least) better, but still needs work</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Too much work (story points) this sprint for the time available</w:t>
            </w:r>
          </w:p>
          <w:p w:rsidR="00040A97" w:rsidRDefault="002E5E0F">
            <w:pPr>
              <w:numPr>
                <w:ilvl w:val="2"/>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all had more work/exams</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Acceptance criteria/ user stories better written but still need more work</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Clear test plan (unit test) and test plan to describe how to do the testing. We need to have more test classes to debug/code.</w:t>
            </w:r>
          </w:p>
          <w:p w:rsidR="00040A97" w:rsidRDefault="002E5E0F">
            <w:pPr>
              <w:widowControl w:val="0"/>
              <w:numPr>
                <w:ilvl w:val="0"/>
                <w:numId w:val="4"/>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Start:</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Logging hours earlier, we dropped the ball this Sprint at the </w:t>
            </w:r>
            <w:r>
              <w:rPr>
                <w:rFonts w:ascii="Times New Roman" w:eastAsia="Times New Roman" w:hAnsi="Times New Roman" w:cs="Times New Roman"/>
                <w:color w:val="333333"/>
                <w:highlight w:val="white"/>
              </w:rPr>
              <w:lastRenderedPageBreak/>
              <w:t>beginning.</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More diagrams to explain architecture </w:t>
            </w:r>
          </w:p>
          <w:p w:rsidR="00040A97" w:rsidRDefault="002E5E0F">
            <w:pPr>
              <w:numPr>
                <w:ilvl w:val="2"/>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started this but we need to work on it still</w:t>
            </w:r>
          </w:p>
          <w:p w:rsidR="00040A97" w:rsidRDefault="002E5E0F">
            <w:pPr>
              <w:numPr>
                <w:ilvl w:val="1"/>
                <w:numId w:val="4"/>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documentation and presentation start now.</w:t>
            </w: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3</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numPr>
                <w:ilvl w:val="0"/>
                <w:numId w:val="5"/>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Continue:</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Everyone was better at attending meetings for this Sprint</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vision of what we wanted for the end of sprint 3 (Theme)</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Good grasp of scope</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Integration made working on the code considerably easier</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pushed to master at a higher rate which helped communication</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Automatically build/test/deploy works!</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Communication between members the entire sprint went well</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Trust (everybody did what they said they would do)</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presentation looks more fleshed out</w:t>
            </w:r>
          </w:p>
          <w:p w:rsidR="00040A97" w:rsidRDefault="002E5E0F">
            <w:pPr>
              <w:widowControl w:val="0"/>
              <w:numPr>
                <w:ilvl w:val="0"/>
                <w:numId w:val="5"/>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Stop:</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Say something if you can’t complete all the tasks assigned</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documentation needs continual improvement</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Don’t let it get stagnant.</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Uml</w:t>
            </w:r>
            <w:proofErr w:type="spellEnd"/>
            <w:r>
              <w:rPr>
                <w:rFonts w:ascii="Times New Roman" w:eastAsia="Times New Roman" w:hAnsi="Times New Roman" w:cs="Times New Roman"/>
                <w:color w:val="333333"/>
                <w:highlight w:val="white"/>
              </w:rPr>
              <w:t xml:space="preserve"> diagram (minimal at least) better, but still needs work</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Stop focusing on terminology and accept documented norms</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Too much work (story points) this sprint for the time available</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all had more work/exams</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wanted the happy path to be done but ended up not doing everything we had planned.</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Acceptance criteria/ user stories better written but still need more work</w:t>
            </w:r>
          </w:p>
          <w:p w:rsidR="00040A97" w:rsidRDefault="002E5E0F">
            <w:pPr>
              <w:widowControl w:val="0"/>
              <w:numPr>
                <w:ilvl w:val="0"/>
                <w:numId w:val="5"/>
              </w:numPr>
              <w:spacing w:line="240" w:lineRule="auto"/>
              <w:ind w:hanging="360"/>
              <w:contextualSpacing/>
              <w:rPr>
                <w:rFonts w:ascii="Times New Roman" w:eastAsia="Times New Roman" w:hAnsi="Times New Roman" w:cs="Times New Roman"/>
                <w:b/>
              </w:rPr>
            </w:pPr>
            <w:r>
              <w:rPr>
                <w:rFonts w:ascii="Times New Roman" w:eastAsia="Times New Roman" w:hAnsi="Times New Roman" w:cs="Times New Roman"/>
                <w:b/>
              </w:rPr>
              <w:t>Start:</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Timeboxing</w:t>
            </w:r>
            <w:proofErr w:type="spellEnd"/>
            <w:r>
              <w:rPr>
                <w:rFonts w:ascii="Times New Roman" w:eastAsia="Times New Roman" w:hAnsi="Times New Roman" w:cs="Times New Roman"/>
                <w:color w:val="333333"/>
                <w:highlight w:val="white"/>
              </w:rPr>
              <w:t xml:space="preserve"> subtasks the day when we accept them. </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More diagrams to explain architecture (Continue doing this)</w:t>
            </w:r>
          </w:p>
          <w:p w:rsidR="00040A97" w:rsidRDefault="002E5E0F">
            <w:pPr>
              <w:numPr>
                <w:ilvl w:val="2"/>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We started this but we need to work on it still</w:t>
            </w:r>
          </w:p>
          <w:p w:rsidR="00040A97" w:rsidRDefault="002E5E0F">
            <w:pPr>
              <w:numPr>
                <w:ilvl w:val="1"/>
                <w:numId w:val="5"/>
              </w:numPr>
              <w:spacing w:after="160" w:line="327" w:lineRule="auto"/>
              <w:ind w:hanging="360"/>
              <w:contextualSpacing/>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Final documentation and presentation start now.</w:t>
            </w:r>
          </w:p>
        </w:tc>
      </w:tr>
    </w:tbl>
    <w:p w:rsidR="00040A97" w:rsidRDefault="00040A97"/>
    <w:p w:rsidR="00040A97" w:rsidRDefault="002E5E0F">
      <w:pPr>
        <w:pStyle w:val="Heading3"/>
        <w:contextualSpacing w:val="0"/>
      </w:pPr>
      <w:bookmarkStart w:id="117" w:name="_7khgj2j31yk7" w:colFirst="0" w:colLast="0"/>
      <w:bookmarkEnd w:id="117"/>
      <w:r>
        <w:rPr>
          <w:rFonts w:ascii="Times New Roman" w:eastAsia="Times New Roman" w:hAnsi="Times New Roman" w:cs="Times New Roman"/>
        </w:rPr>
        <w:t>6.3.6 Summary of Scrum Meetings</w:t>
      </w:r>
    </w:p>
    <w:p w:rsidR="00040A97" w:rsidRDefault="00040A97"/>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7890"/>
      </w:tblGrid>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0</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Jira tutorial</w:t>
            </w:r>
          </w:p>
          <w:p w:rsidR="00040A97" w:rsidRDefault="00040A97">
            <w:pPr>
              <w:spacing w:line="259" w:lineRule="auto"/>
            </w:pPr>
          </w:p>
          <w:p w:rsidR="00040A97" w:rsidRDefault="002E5E0F">
            <w:pPr>
              <w:spacing w:line="259" w:lineRule="auto"/>
              <w:ind w:left="600"/>
            </w:pPr>
            <w:r>
              <w:rPr>
                <w:rFonts w:ascii="Times New Roman" w:eastAsia="Times New Roman" w:hAnsi="Times New Roman" w:cs="Times New Roman"/>
                <w:i/>
              </w:rPr>
              <w:t>No Scrums were held for this sprint tutorial.</w:t>
            </w:r>
          </w:p>
          <w:p w:rsidR="00040A97" w:rsidRDefault="00040A97">
            <w:pPr>
              <w:spacing w:line="259" w:lineRule="auto"/>
            </w:pP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1</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b/>
              </w:rPr>
              <w:t>The Streams</w:t>
            </w:r>
          </w:p>
          <w:p w:rsidR="00040A97" w:rsidRDefault="00040A97">
            <w:pPr>
              <w:widowControl w:val="0"/>
              <w:spacing w:line="240" w:lineRule="auto"/>
            </w:pPr>
          </w:p>
          <w:p w:rsidR="00040A97" w:rsidRDefault="002E5E0F">
            <w:pPr>
              <w:spacing w:line="259" w:lineRule="auto"/>
            </w:pPr>
            <w:r>
              <w:rPr>
                <w:rFonts w:ascii="Times New Roman" w:eastAsia="Times New Roman" w:hAnsi="Times New Roman" w:cs="Times New Roman"/>
                <w:b/>
              </w:rPr>
              <w:t>Saturday Oct. 29 Meeting</w:t>
            </w:r>
          </w:p>
          <w:p w:rsidR="00040A97" w:rsidRDefault="002E5E0F">
            <w:pPr>
              <w:spacing w:line="259" w:lineRule="auto"/>
            </w:pPr>
            <w:r>
              <w:rPr>
                <w:rFonts w:ascii="Times New Roman" w:eastAsia="Times New Roman" w:hAnsi="Times New Roman" w:cs="Times New Roman"/>
                <w:b/>
                <w:i/>
              </w:rPr>
              <w:t>What we've done:</w:t>
            </w:r>
          </w:p>
          <w:p w:rsidR="00040A97" w:rsidRDefault="002E5E0F">
            <w:pPr>
              <w:spacing w:line="259" w:lineRule="auto"/>
              <w:ind w:left="600"/>
            </w:pPr>
            <w:r>
              <w:rPr>
                <w:rFonts w:ascii="Times New Roman" w:eastAsia="Times New Roman" w:hAnsi="Times New Roman" w:cs="Times New Roman"/>
              </w:rPr>
              <w:t xml:space="preserve">Corey: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work, not finished (will upload tonight)</w:t>
            </w:r>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Was going to do JIRA  Tasks (JIRA not working)</w:t>
            </w:r>
          </w:p>
          <w:p w:rsidR="00040A97" w:rsidRDefault="002E5E0F">
            <w:pPr>
              <w:spacing w:line="259" w:lineRule="auto"/>
              <w:ind w:left="600"/>
            </w:pPr>
            <w:r>
              <w:rPr>
                <w:rFonts w:ascii="Times New Roman" w:eastAsia="Times New Roman" w:hAnsi="Times New Roman" w:cs="Times New Roman"/>
              </w:rPr>
              <w:t xml:space="preserve">Marc: </w:t>
            </w:r>
            <w:r>
              <w:rPr>
                <w:rFonts w:ascii="Times New Roman" w:eastAsia="Times New Roman" w:hAnsi="Times New Roman" w:cs="Times New Roman"/>
              </w:rPr>
              <w:tab/>
              <w:t>Committed code, from unity</w:t>
            </w:r>
          </w:p>
          <w:p w:rsidR="00040A97" w:rsidRDefault="002E5E0F">
            <w:pPr>
              <w:spacing w:line="259" w:lineRule="auto"/>
              <w:ind w:left="600"/>
            </w:pPr>
            <w:r>
              <w:rPr>
                <w:rFonts w:ascii="Times New Roman" w:eastAsia="Times New Roman" w:hAnsi="Times New Roman" w:cs="Times New Roman"/>
              </w:rPr>
              <w:t>Daniel: Front end work for client LAN</w:t>
            </w:r>
          </w:p>
          <w:p w:rsidR="00040A97" w:rsidRDefault="002E5E0F">
            <w:pPr>
              <w:spacing w:line="259" w:lineRule="auto"/>
              <w:ind w:left="600"/>
            </w:pPr>
            <w:r>
              <w:rPr>
                <w:rFonts w:ascii="Times New Roman" w:eastAsia="Times New Roman" w:hAnsi="Times New Roman" w:cs="Times New Roman"/>
              </w:rPr>
              <w:t xml:space="preserve">Billy: </w:t>
            </w:r>
            <w:r>
              <w:rPr>
                <w:rFonts w:ascii="Times New Roman" w:eastAsia="Times New Roman" w:hAnsi="Times New Roman" w:cs="Times New Roman"/>
              </w:rPr>
              <w:tab/>
              <w:t>Finished AI components (haven't moved to done, JIRA issues)</w:t>
            </w:r>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Started website, (cannot get onto OC VPN)</w:t>
            </w:r>
          </w:p>
          <w:p w:rsidR="00040A97" w:rsidRDefault="002E5E0F">
            <w:pPr>
              <w:spacing w:line="259" w:lineRule="auto"/>
              <w:ind w:left="600"/>
            </w:pPr>
            <w:r>
              <w:rPr>
                <w:rFonts w:ascii="Times New Roman" w:eastAsia="Times New Roman" w:hAnsi="Times New Roman" w:cs="Times New Roman"/>
              </w:rPr>
              <w:t>Ben:    Worked on setting up game servers, how to send and get data</w:t>
            </w:r>
          </w:p>
          <w:p w:rsidR="00040A97" w:rsidRDefault="002E5E0F">
            <w:pPr>
              <w:spacing w:line="259" w:lineRule="auto"/>
              <w:ind w:left="600"/>
            </w:pPr>
            <w:r>
              <w:rPr>
                <w:rFonts w:ascii="Times New Roman" w:eastAsia="Times New Roman" w:hAnsi="Times New Roman" w:cs="Times New Roman"/>
              </w:rPr>
              <w:tab/>
              <w:t>(not here, was moving boxes, excused)</w:t>
            </w:r>
          </w:p>
          <w:p w:rsidR="00040A97" w:rsidRDefault="002E5E0F">
            <w:pPr>
              <w:spacing w:line="259" w:lineRule="auto"/>
              <w:ind w:left="45"/>
            </w:pPr>
            <w:r>
              <w:rPr>
                <w:rFonts w:ascii="Times New Roman" w:eastAsia="Times New Roman" w:hAnsi="Times New Roman" w:cs="Times New Roman"/>
                <w:b/>
                <w:i/>
              </w:rPr>
              <w:t>What we're working on (for Tuesday):</w:t>
            </w:r>
          </w:p>
          <w:p w:rsidR="00040A97" w:rsidRDefault="002E5E0F">
            <w:pPr>
              <w:spacing w:line="259" w:lineRule="auto"/>
              <w:ind w:left="600"/>
            </w:pPr>
            <w:r>
              <w:rPr>
                <w:rFonts w:ascii="Times New Roman" w:eastAsia="Times New Roman" w:hAnsi="Times New Roman" w:cs="Times New Roman"/>
              </w:rPr>
              <w:t xml:space="preserve">Corey:    Finish </w:t>
            </w:r>
            <w:proofErr w:type="spellStart"/>
            <w:r>
              <w:rPr>
                <w:rFonts w:ascii="Times New Roman" w:eastAsia="Times New Roman" w:hAnsi="Times New Roman" w:cs="Times New Roman"/>
              </w:rPr>
              <w:t>Patcher</w:t>
            </w:r>
            <w:proofErr w:type="spellEnd"/>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 xml:space="preserve"> Somewhat of a game demo for </w:t>
            </w:r>
            <w:proofErr w:type="spellStart"/>
            <w:r>
              <w:rPr>
                <w:rFonts w:ascii="Times New Roman" w:eastAsia="Times New Roman" w:hAnsi="Times New Roman" w:cs="Times New Roman"/>
              </w:rPr>
              <w:t>tuesday</w:t>
            </w:r>
            <w:proofErr w:type="spellEnd"/>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JIRA tasks (Checking to see if it updates)</w:t>
            </w:r>
          </w:p>
          <w:p w:rsidR="00040A97" w:rsidRDefault="002E5E0F">
            <w:pPr>
              <w:spacing w:line="259" w:lineRule="auto"/>
              <w:ind w:left="600"/>
            </w:pPr>
            <w:r>
              <w:rPr>
                <w:rFonts w:ascii="Times New Roman" w:eastAsia="Times New Roman" w:hAnsi="Times New Roman" w:cs="Times New Roman"/>
              </w:rPr>
              <w:t>Marc:    Starting on documents (team lead)</w:t>
            </w:r>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 xml:space="preserve">Template for MS </w:t>
            </w:r>
            <w:proofErr w:type="spellStart"/>
            <w:r>
              <w:rPr>
                <w:rFonts w:ascii="Times New Roman" w:eastAsia="Times New Roman" w:hAnsi="Times New Roman" w:cs="Times New Roman"/>
              </w:rPr>
              <w:t>Powerpoint</w:t>
            </w:r>
            <w:proofErr w:type="spellEnd"/>
          </w:p>
          <w:p w:rsidR="00040A97" w:rsidRDefault="002E5E0F">
            <w:pPr>
              <w:spacing w:line="259" w:lineRule="auto"/>
              <w:ind w:left="600"/>
            </w:pPr>
            <w:r>
              <w:rPr>
                <w:rFonts w:ascii="Times New Roman" w:eastAsia="Times New Roman" w:hAnsi="Times New Roman" w:cs="Times New Roman"/>
              </w:rPr>
              <w:t>Daniel:  POST and GET request</w:t>
            </w:r>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Documentation</w:t>
            </w:r>
          </w:p>
          <w:p w:rsidR="00040A97" w:rsidRDefault="002E5E0F">
            <w:pPr>
              <w:spacing w:line="259" w:lineRule="auto"/>
              <w:ind w:left="600"/>
            </w:pPr>
            <w:r>
              <w:rPr>
                <w:rFonts w:ascii="Times New Roman" w:eastAsia="Times New Roman" w:hAnsi="Times New Roman" w:cs="Times New Roman"/>
              </w:rPr>
              <w:t>Billy:    Working on website, getting working on local machine, but needs VPN access</w:t>
            </w:r>
          </w:p>
          <w:p w:rsidR="00040A97" w:rsidRDefault="002E5E0F">
            <w:pPr>
              <w:spacing w:line="259" w:lineRule="auto"/>
              <w:ind w:left="600"/>
            </w:pPr>
            <w:r>
              <w:rPr>
                <w:rFonts w:ascii="Times New Roman" w:eastAsia="Times New Roman" w:hAnsi="Times New Roman" w:cs="Times New Roman"/>
              </w:rPr>
              <w:t>Ben:    (Not here, but he is done almost all his tasks)</w:t>
            </w:r>
          </w:p>
          <w:p w:rsidR="00040A97" w:rsidRDefault="002E5E0F">
            <w:pPr>
              <w:spacing w:line="259" w:lineRule="auto"/>
            </w:pPr>
            <w:r>
              <w:rPr>
                <w:rFonts w:ascii="Times New Roman" w:eastAsia="Times New Roman" w:hAnsi="Times New Roman" w:cs="Times New Roman"/>
                <w:b/>
                <w:i/>
              </w:rPr>
              <w:t>Issues:</w:t>
            </w:r>
          </w:p>
          <w:p w:rsidR="00040A97" w:rsidRDefault="002E5E0F">
            <w:pPr>
              <w:spacing w:line="259" w:lineRule="auto"/>
              <w:ind w:left="600"/>
            </w:pPr>
            <w:r>
              <w:rPr>
                <w:rFonts w:ascii="Times New Roman" w:eastAsia="Times New Roman" w:hAnsi="Times New Roman" w:cs="Times New Roman"/>
              </w:rPr>
              <w:t>Marc: JIRA</w:t>
            </w:r>
          </w:p>
          <w:p w:rsidR="00040A97" w:rsidRDefault="002E5E0F">
            <w:pPr>
              <w:spacing w:line="259" w:lineRule="auto"/>
              <w:ind w:left="600"/>
            </w:pPr>
            <w:r>
              <w:rPr>
                <w:rFonts w:ascii="Times New Roman" w:eastAsia="Times New Roman" w:hAnsi="Times New Roman" w:cs="Times New Roman"/>
              </w:rPr>
              <w:t>Billy: Cannot access OC - VPN</w:t>
            </w:r>
          </w:p>
          <w:p w:rsidR="00040A97" w:rsidRDefault="002E5E0F">
            <w:pPr>
              <w:spacing w:line="259" w:lineRule="auto"/>
              <w:ind w:left="600"/>
            </w:pPr>
            <w:r>
              <w:rPr>
                <w:rFonts w:ascii="Times New Roman" w:eastAsia="Times New Roman" w:hAnsi="Times New Roman" w:cs="Times New Roman"/>
              </w:rPr>
              <w:t>All: JIRA not working</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b/>
              </w:rPr>
              <w:t>Tuesday, Nov. 1 Meeting:</w:t>
            </w:r>
          </w:p>
          <w:p w:rsidR="00040A97" w:rsidRDefault="002E5E0F">
            <w:pPr>
              <w:spacing w:line="259" w:lineRule="auto"/>
            </w:pPr>
            <w:r>
              <w:rPr>
                <w:rFonts w:ascii="Times New Roman" w:eastAsia="Times New Roman" w:hAnsi="Times New Roman" w:cs="Times New Roman"/>
                <w:b/>
                <w:i/>
              </w:rPr>
              <w:t>What we've done:</w:t>
            </w:r>
          </w:p>
          <w:p w:rsidR="00040A97" w:rsidRDefault="002E5E0F">
            <w:pPr>
              <w:spacing w:line="259" w:lineRule="auto"/>
              <w:ind w:left="600"/>
            </w:pPr>
            <w:r>
              <w:rPr>
                <w:rFonts w:ascii="Times New Roman" w:eastAsia="Times New Roman" w:hAnsi="Times New Roman" w:cs="Times New Roman"/>
              </w:rPr>
              <w:t xml:space="preserve">Corey </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working in unity, documentation</w:t>
            </w:r>
          </w:p>
          <w:p w:rsidR="00040A97" w:rsidRDefault="002E5E0F">
            <w:pPr>
              <w:spacing w:line="259" w:lineRule="auto"/>
              <w:ind w:left="600"/>
            </w:pPr>
            <w:r>
              <w:rPr>
                <w:rFonts w:ascii="Times New Roman" w:eastAsia="Times New Roman" w:hAnsi="Times New Roman" w:cs="Times New Roman"/>
              </w:rPr>
              <w:t xml:space="preserve">Ben </w:t>
            </w:r>
            <w:r>
              <w:rPr>
                <w:rFonts w:ascii="Times New Roman" w:eastAsia="Times New Roman" w:hAnsi="Times New Roman" w:cs="Times New Roman"/>
              </w:rPr>
              <w:tab/>
              <w:t xml:space="preserve">- created game server and client server, request </w:t>
            </w:r>
            <w:proofErr w:type="spellStart"/>
            <w:r>
              <w:rPr>
                <w:rFonts w:ascii="Times New Roman" w:eastAsia="Times New Roman" w:hAnsi="Times New Roman" w:cs="Times New Roman"/>
              </w:rPr>
              <w:t>vpn</w:t>
            </w:r>
            <w:proofErr w:type="spellEnd"/>
            <w:r>
              <w:rPr>
                <w:rFonts w:ascii="Times New Roman" w:eastAsia="Times New Roman" w:hAnsi="Times New Roman" w:cs="Times New Roman"/>
              </w:rPr>
              <w:t xml:space="preserve"> access, helping team members commit,</w:t>
            </w:r>
          </w:p>
          <w:p w:rsidR="00040A97" w:rsidRDefault="002E5E0F">
            <w:pPr>
              <w:spacing w:line="259" w:lineRule="auto"/>
              <w:ind w:left="600"/>
            </w:pPr>
            <w:r>
              <w:rPr>
                <w:rFonts w:ascii="Times New Roman" w:eastAsia="Times New Roman" w:hAnsi="Times New Roman" w:cs="Times New Roman"/>
              </w:rPr>
              <w:t xml:space="preserve">     </w:t>
            </w:r>
            <w:r>
              <w:rPr>
                <w:rFonts w:ascii="Times New Roman" w:eastAsia="Times New Roman" w:hAnsi="Times New Roman" w:cs="Times New Roman"/>
              </w:rPr>
              <w:tab/>
              <w:t>working with Dan on how game server API works</w:t>
            </w:r>
          </w:p>
          <w:p w:rsidR="00040A97" w:rsidRDefault="002E5E0F">
            <w:pPr>
              <w:spacing w:line="259" w:lineRule="auto"/>
              <w:ind w:left="600"/>
            </w:pPr>
            <w:r>
              <w:rPr>
                <w:rFonts w:ascii="Times New Roman" w:eastAsia="Times New Roman" w:hAnsi="Times New Roman" w:cs="Times New Roman"/>
              </w:rPr>
              <w:t xml:space="preserve">Billy </w:t>
            </w:r>
            <w:r>
              <w:rPr>
                <w:rFonts w:ascii="Times New Roman" w:eastAsia="Times New Roman" w:hAnsi="Times New Roman" w:cs="Times New Roman"/>
              </w:rPr>
              <w:tab/>
              <w:t>- website, download, all except password hash, final report</w:t>
            </w:r>
          </w:p>
          <w:p w:rsidR="00040A97" w:rsidRDefault="002E5E0F">
            <w:pPr>
              <w:spacing w:line="259" w:lineRule="auto"/>
              <w:ind w:left="600"/>
            </w:pPr>
            <w:r>
              <w:rPr>
                <w:rFonts w:ascii="Times New Roman" w:eastAsia="Times New Roman" w:hAnsi="Times New Roman" w:cs="Times New Roman"/>
              </w:rPr>
              <w:t xml:space="preserve">Marc </w:t>
            </w:r>
            <w:r>
              <w:rPr>
                <w:rFonts w:ascii="Times New Roman" w:eastAsia="Times New Roman" w:hAnsi="Times New Roman" w:cs="Times New Roman"/>
              </w:rPr>
              <w:tab/>
              <w:t>- &lt;sick&gt;</w:t>
            </w:r>
          </w:p>
          <w:p w:rsidR="00040A97" w:rsidRDefault="002E5E0F">
            <w:pPr>
              <w:spacing w:line="259" w:lineRule="auto"/>
              <w:ind w:left="600"/>
            </w:pPr>
            <w:r>
              <w:rPr>
                <w:rFonts w:ascii="Times New Roman" w:eastAsia="Times New Roman" w:hAnsi="Times New Roman" w:cs="Times New Roman"/>
              </w:rPr>
              <w:t xml:space="preserve">Dan </w:t>
            </w:r>
            <w:r>
              <w:rPr>
                <w:rFonts w:ascii="Times New Roman" w:eastAsia="Times New Roman" w:hAnsi="Times New Roman" w:cs="Times New Roman"/>
              </w:rPr>
              <w:tab/>
              <w:t>- hooking up servers (launching from client)</w:t>
            </w:r>
          </w:p>
          <w:p w:rsidR="00040A97" w:rsidRDefault="002E5E0F">
            <w:pPr>
              <w:spacing w:line="259" w:lineRule="auto"/>
            </w:pPr>
            <w:r>
              <w:rPr>
                <w:rFonts w:ascii="Times New Roman" w:eastAsia="Times New Roman" w:hAnsi="Times New Roman" w:cs="Times New Roman"/>
                <w:b/>
                <w:i/>
              </w:rPr>
              <w:t>What we're working on (for Wednesday):</w:t>
            </w:r>
          </w:p>
          <w:p w:rsidR="00040A97" w:rsidRDefault="002E5E0F">
            <w:pPr>
              <w:spacing w:line="259" w:lineRule="auto"/>
              <w:ind w:left="600"/>
            </w:pPr>
            <w:r>
              <w:rPr>
                <w:rFonts w:ascii="Times New Roman" w:eastAsia="Times New Roman" w:hAnsi="Times New Roman" w:cs="Times New Roman"/>
              </w:rPr>
              <w:t xml:space="preserve">Corey </w:t>
            </w:r>
            <w:r>
              <w:rPr>
                <w:rFonts w:ascii="Times New Roman" w:eastAsia="Times New Roman" w:hAnsi="Times New Roman" w:cs="Times New Roman"/>
              </w:rPr>
              <w:tab/>
              <w:t>- Demo, documentation &amp; reports</w:t>
            </w:r>
          </w:p>
          <w:p w:rsidR="00040A97" w:rsidRDefault="002E5E0F">
            <w:pPr>
              <w:spacing w:line="259" w:lineRule="auto"/>
              <w:ind w:left="600"/>
            </w:pPr>
            <w:r>
              <w:rPr>
                <w:rFonts w:ascii="Times New Roman" w:eastAsia="Times New Roman" w:hAnsi="Times New Roman" w:cs="Times New Roman"/>
              </w:rPr>
              <w:t xml:space="preserve">Ben </w:t>
            </w:r>
            <w:r>
              <w:rPr>
                <w:rFonts w:ascii="Times New Roman" w:eastAsia="Times New Roman" w:hAnsi="Times New Roman" w:cs="Times New Roman"/>
              </w:rPr>
              <w:tab/>
              <w:t>- individual report, team report</w:t>
            </w:r>
          </w:p>
          <w:p w:rsidR="00040A97" w:rsidRDefault="002E5E0F">
            <w:pPr>
              <w:spacing w:line="259" w:lineRule="auto"/>
              <w:ind w:left="600"/>
            </w:pPr>
            <w:r>
              <w:rPr>
                <w:rFonts w:ascii="Times New Roman" w:eastAsia="Times New Roman" w:hAnsi="Times New Roman" w:cs="Times New Roman"/>
              </w:rPr>
              <w:t>Billy</w:t>
            </w:r>
            <w:r>
              <w:rPr>
                <w:rFonts w:ascii="Times New Roman" w:eastAsia="Times New Roman" w:hAnsi="Times New Roman" w:cs="Times New Roman"/>
              </w:rPr>
              <w:tab/>
              <w:t xml:space="preserve">- password hashing in </w:t>
            </w:r>
            <w:proofErr w:type="spellStart"/>
            <w:r>
              <w:rPr>
                <w:rFonts w:ascii="Times New Roman" w:eastAsia="Times New Roman" w:hAnsi="Times New Roman" w:cs="Times New Roman"/>
              </w:rPr>
              <w:t>php</w:t>
            </w:r>
            <w:proofErr w:type="spellEnd"/>
          </w:p>
          <w:p w:rsidR="00040A97" w:rsidRDefault="002E5E0F">
            <w:pPr>
              <w:spacing w:line="259" w:lineRule="auto"/>
              <w:ind w:left="600"/>
            </w:pPr>
            <w:r>
              <w:rPr>
                <w:rFonts w:ascii="Times New Roman" w:eastAsia="Times New Roman" w:hAnsi="Times New Roman" w:cs="Times New Roman"/>
              </w:rPr>
              <w:t>Marc</w:t>
            </w:r>
            <w:r>
              <w:rPr>
                <w:rFonts w:ascii="Times New Roman" w:eastAsia="Times New Roman" w:hAnsi="Times New Roman" w:cs="Times New Roman"/>
              </w:rPr>
              <w:tab/>
              <w:t xml:space="preserve">- individual/team report, </w:t>
            </w:r>
            <w:proofErr w:type="spellStart"/>
            <w:r>
              <w:rPr>
                <w:rFonts w:ascii="Times New Roman" w:eastAsia="Times New Roman" w:hAnsi="Times New Roman" w:cs="Times New Roman"/>
              </w:rPr>
              <w:t>powerpoint</w:t>
            </w:r>
            <w:proofErr w:type="spellEnd"/>
          </w:p>
          <w:p w:rsidR="00040A97" w:rsidRDefault="002E5E0F">
            <w:pPr>
              <w:spacing w:line="259" w:lineRule="auto"/>
              <w:ind w:left="600"/>
            </w:pPr>
            <w:r>
              <w:rPr>
                <w:rFonts w:ascii="Times New Roman" w:eastAsia="Times New Roman" w:hAnsi="Times New Roman" w:cs="Times New Roman"/>
              </w:rPr>
              <w:t>Dan</w:t>
            </w:r>
            <w:r>
              <w:rPr>
                <w:rFonts w:ascii="Times New Roman" w:eastAsia="Times New Roman" w:hAnsi="Times New Roman" w:cs="Times New Roman"/>
              </w:rPr>
              <w:tab/>
              <w:t>- individual report, team reports</w:t>
            </w:r>
          </w:p>
          <w:p w:rsidR="00040A97" w:rsidRDefault="002E5E0F">
            <w:pPr>
              <w:spacing w:line="259" w:lineRule="auto"/>
            </w:pPr>
            <w:r>
              <w:rPr>
                <w:rFonts w:ascii="Times New Roman" w:eastAsia="Times New Roman" w:hAnsi="Times New Roman" w:cs="Times New Roman"/>
                <w:b/>
                <w:i/>
              </w:rPr>
              <w:t>Issues:</w:t>
            </w:r>
          </w:p>
          <w:p w:rsidR="00040A97" w:rsidRDefault="002E5E0F">
            <w:pPr>
              <w:spacing w:line="259" w:lineRule="auto"/>
              <w:ind w:left="600"/>
            </w:pPr>
            <w:r>
              <w:rPr>
                <w:rFonts w:ascii="Times New Roman" w:eastAsia="Times New Roman" w:hAnsi="Times New Roman" w:cs="Times New Roman"/>
              </w:rPr>
              <w:t>JIRA offline (weekend)</w:t>
            </w:r>
          </w:p>
          <w:p w:rsidR="00040A97" w:rsidRDefault="002E5E0F">
            <w:pPr>
              <w:spacing w:line="259" w:lineRule="auto"/>
              <w:ind w:left="600"/>
            </w:pPr>
            <w:r>
              <w:rPr>
                <w:rFonts w:ascii="Times New Roman" w:eastAsia="Times New Roman" w:hAnsi="Times New Roman" w:cs="Times New Roman"/>
              </w:rPr>
              <w:t>Billy - No VPN access to college</w:t>
            </w:r>
          </w:p>
          <w:p w:rsidR="00040A97" w:rsidRDefault="002E5E0F">
            <w:pPr>
              <w:spacing w:line="259" w:lineRule="auto"/>
              <w:ind w:left="600"/>
            </w:pPr>
            <w:r>
              <w:rPr>
                <w:rFonts w:ascii="Times New Roman" w:eastAsia="Times New Roman" w:hAnsi="Times New Roman" w:cs="Times New Roman"/>
              </w:rPr>
              <w:t>Ben - Moving on the weekend</w:t>
            </w:r>
          </w:p>
          <w:p w:rsidR="00040A97" w:rsidRDefault="00040A97">
            <w:pPr>
              <w:spacing w:line="259" w:lineRule="auto"/>
            </w:pPr>
          </w:p>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t>Sprint 2</w:t>
            </w:r>
          </w:p>
        </w:tc>
        <w:tc>
          <w:tcPr>
            <w:tcW w:w="7890" w:type="dxa"/>
            <w:tcBorders>
              <w:left w:val="single" w:sz="12" w:space="0" w:color="000000"/>
            </w:tcBorders>
            <w:tcMar>
              <w:top w:w="100" w:type="dxa"/>
              <w:left w:w="100" w:type="dxa"/>
              <w:bottom w:w="100" w:type="dxa"/>
              <w:right w:w="100" w:type="dxa"/>
            </w:tcMar>
          </w:tcPr>
          <w:p w:rsidR="00040A97" w:rsidRDefault="002E5E0F">
            <w:pPr>
              <w:widowControl w:val="0"/>
              <w:spacing w:line="240" w:lineRule="auto"/>
            </w:pPr>
            <w:r>
              <w:rPr>
                <w:rFonts w:ascii="Times New Roman" w:eastAsia="Times New Roman" w:hAnsi="Times New Roman" w:cs="Times New Roman"/>
              </w:rPr>
              <w:t>The Crossing</w:t>
            </w:r>
          </w:p>
          <w:p w:rsidR="00040A97" w:rsidRDefault="00040A97">
            <w:pPr>
              <w:widowControl w:val="0"/>
              <w:spacing w:line="240" w:lineRule="auto"/>
            </w:pPr>
          </w:p>
          <w:p w:rsidR="00040A97" w:rsidRDefault="002E5E0F">
            <w:pPr>
              <w:widowControl w:val="0"/>
              <w:spacing w:line="240" w:lineRule="auto"/>
            </w:pPr>
            <w:r>
              <w:rPr>
                <w:rFonts w:ascii="Times New Roman" w:eastAsia="Times New Roman" w:hAnsi="Times New Roman" w:cs="Times New Roman"/>
                <w:b/>
              </w:rPr>
              <w:t>COSC 470 - SCRUM Meeting - Nov. 9 2016</w:t>
            </w:r>
          </w:p>
          <w:p w:rsidR="00040A97" w:rsidRDefault="002E5E0F">
            <w:pPr>
              <w:widowControl w:val="0"/>
              <w:spacing w:line="240" w:lineRule="auto"/>
            </w:pPr>
            <w:r>
              <w:rPr>
                <w:rFonts w:ascii="Times New Roman" w:eastAsia="Times New Roman" w:hAnsi="Times New Roman" w:cs="Times New Roman"/>
                <w:b/>
                <w:i/>
              </w:rPr>
              <w:t xml:space="preserve">What we've done: </w:t>
            </w:r>
          </w:p>
          <w:p w:rsidR="00040A97" w:rsidRDefault="002E5E0F">
            <w:pPr>
              <w:widowControl w:val="0"/>
              <w:spacing w:line="240" w:lineRule="auto"/>
            </w:pPr>
            <w:r>
              <w:rPr>
                <w:rFonts w:ascii="Times New Roman" w:eastAsia="Times New Roman" w:hAnsi="Times New Roman" w:cs="Times New Roman"/>
              </w:rPr>
              <w:tab/>
              <w:t xml:space="preserve">Marc : </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working on team report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starting on JIRA tasks (monster functionality)</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team report</w:t>
            </w:r>
          </w:p>
          <w:p w:rsidR="00040A97" w:rsidRDefault="002E5E0F">
            <w:pPr>
              <w:widowControl w:val="0"/>
              <w:spacing w:line="240" w:lineRule="auto"/>
            </w:pPr>
            <w:r>
              <w:rPr>
                <w:rFonts w:ascii="Times New Roman" w:eastAsia="Times New Roman" w:hAnsi="Times New Roman" w:cs="Times New Roman"/>
              </w:rPr>
              <w:tab/>
              <w:t>Billy:</w:t>
            </w:r>
            <w:r>
              <w:rPr>
                <w:rFonts w:ascii="Times New Roman" w:eastAsia="Times New Roman" w:hAnsi="Times New Roman" w:cs="Times New Roman"/>
              </w:rPr>
              <w:tab/>
              <w:t>- Final report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re-wrote several sections &amp; conclusion</w:t>
            </w:r>
          </w:p>
          <w:p w:rsidR="00040A97" w:rsidRDefault="002E5E0F">
            <w:pPr>
              <w:widowControl w:val="0"/>
              <w:spacing w:line="240" w:lineRule="auto"/>
            </w:pPr>
            <w:r>
              <w:rPr>
                <w:rFonts w:ascii="Times New Roman" w:eastAsia="Times New Roman" w:hAnsi="Times New Roman" w:cs="Times New Roman"/>
              </w:rPr>
              <w:tab/>
              <w:t>Ben:</w:t>
            </w:r>
            <w:r>
              <w:rPr>
                <w:rFonts w:ascii="Times New Roman" w:eastAsia="Times New Roman" w:hAnsi="Times New Roman" w:cs="Times New Roman"/>
              </w:rPr>
              <w:tab/>
              <w:t>-Game server connection stuff</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accepts connections from game client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send messages to server</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server can send instructions to client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Team Report</w:t>
            </w:r>
          </w:p>
          <w:p w:rsidR="00040A97" w:rsidRDefault="002E5E0F">
            <w:pPr>
              <w:widowControl w:val="0"/>
              <w:spacing w:line="240" w:lineRule="auto"/>
            </w:pPr>
            <w:r>
              <w:rPr>
                <w:rFonts w:ascii="Times New Roman" w:eastAsia="Times New Roman" w:hAnsi="Times New Roman" w:cs="Times New Roman"/>
              </w:rPr>
              <w:tab/>
              <w:t>Corey:</w:t>
            </w:r>
            <w:r>
              <w:rPr>
                <w:rFonts w:ascii="Times New Roman" w:eastAsia="Times New Roman" w:hAnsi="Times New Roman" w:cs="Times New Roman"/>
              </w:rPr>
              <w:tab/>
              <w:t xml:space="preserve">- Worked on </w:t>
            </w:r>
            <w:proofErr w:type="spellStart"/>
            <w:r>
              <w:rPr>
                <w:rFonts w:ascii="Times New Roman" w:eastAsia="Times New Roman" w:hAnsi="Times New Roman" w:cs="Times New Roman"/>
              </w:rPr>
              <w:t>patcher</w:t>
            </w:r>
            <w:proofErr w:type="spellEnd"/>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game audio files gathered and code to integrate sounds added</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Team report</w:t>
            </w:r>
          </w:p>
          <w:p w:rsidR="00040A97" w:rsidRDefault="002E5E0F">
            <w:pPr>
              <w:widowControl w:val="0"/>
              <w:spacing w:line="240" w:lineRule="auto"/>
            </w:pPr>
            <w:r>
              <w:rPr>
                <w:rFonts w:ascii="Times New Roman" w:eastAsia="Times New Roman" w:hAnsi="Times New Roman" w:cs="Times New Roman"/>
              </w:rPr>
              <w:tab/>
              <w:t>Dan:</w:t>
            </w:r>
            <w:r>
              <w:rPr>
                <w:rFonts w:ascii="Times New Roman" w:eastAsia="Times New Roman" w:hAnsi="Times New Roman" w:cs="Times New Roman"/>
              </w:rPr>
              <w:tab/>
              <w:t>- Bosses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uploaded idea docs for bosses</w:t>
            </w:r>
          </w:p>
          <w:p w:rsidR="00040A97" w:rsidRDefault="002E5E0F">
            <w:pPr>
              <w:widowControl w:val="0"/>
              <w:spacing w:line="240" w:lineRule="auto"/>
            </w:pPr>
            <w:r>
              <w:rPr>
                <w:rFonts w:ascii="Times New Roman" w:eastAsia="Times New Roman" w:hAnsi="Times New Roman" w:cs="Times New Roman"/>
                <w:b/>
                <w:i/>
              </w:rPr>
              <w:t>What we're working on: (for Thursday)</w:t>
            </w:r>
          </w:p>
          <w:p w:rsidR="00040A97" w:rsidRDefault="002E5E0F">
            <w:pPr>
              <w:widowControl w:val="0"/>
              <w:spacing w:line="240" w:lineRule="auto"/>
            </w:pPr>
            <w:r>
              <w:rPr>
                <w:rFonts w:ascii="Times New Roman" w:eastAsia="Times New Roman" w:hAnsi="Times New Roman" w:cs="Times New Roman"/>
              </w:rPr>
              <w:tab/>
              <w:t xml:space="preserve">Marc : </w:t>
            </w:r>
            <w:r>
              <w:rPr>
                <w:rFonts w:ascii="Times New Roman" w:eastAsia="Times New Roman" w:hAnsi="Times New Roman" w:cs="Times New Roman"/>
              </w:rPr>
              <w:tab/>
              <w:t>- Monster functionality</w:t>
            </w:r>
          </w:p>
          <w:p w:rsidR="00040A97" w:rsidRDefault="002E5E0F">
            <w:pPr>
              <w:widowControl w:val="0"/>
              <w:spacing w:line="240" w:lineRule="auto"/>
            </w:pPr>
            <w:r>
              <w:rPr>
                <w:rFonts w:ascii="Times New Roman" w:eastAsia="Times New Roman" w:hAnsi="Times New Roman" w:cs="Times New Roman"/>
              </w:rPr>
              <w:tab/>
              <w:t>Billy:</w:t>
            </w:r>
            <w:r>
              <w:rPr>
                <w:rFonts w:ascii="Times New Roman" w:eastAsia="Times New Roman" w:hAnsi="Times New Roman" w:cs="Times New Roman"/>
              </w:rPr>
              <w:tab/>
              <w:t>- Save state functional</w:t>
            </w:r>
          </w:p>
          <w:p w:rsidR="00040A97" w:rsidRDefault="002E5E0F">
            <w:pPr>
              <w:widowControl w:val="0"/>
              <w:spacing w:line="240" w:lineRule="auto"/>
            </w:pPr>
            <w:r>
              <w:rPr>
                <w:rFonts w:ascii="Times New Roman" w:eastAsia="Times New Roman" w:hAnsi="Times New Roman" w:cs="Times New Roman"/>
              </w:rPr>
              <w:tab/>
              <w:t>Ben:</w:t>
            </w:r>
            <w:r>
              <w:rPr>
                <w:rFonts w:ascii="Times New Roman" w:eastAsia="Times New Roman" w:hAnsi="Times New Roman" w:cs="Times New Roman"/>
              </w:rPr>
              <w:tab/>
              <w:t>- Game server connection stuff</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xml:space="preserve">- getting </w:t>
            </w:r>
            <w:proofErr w:type="spellStart"/>
            <w:r>
              <w:rPr>
                <w:rFonts w:ascii="Times New Roman" w:eastAsia="Times New Roman" w:hAnsi="Times New Roman" w:cs="Times New Roman"/>
              </w:rPr>
              <w:t>jenkins</w:t>
            </w:r>
            <w:proofErr w:type="spellEnd"/>
            <w:r>
              <w:rPr>
                <w:rFonts w:ascii="Times New Roman" w:eastAsia="Times New Roman" w:hAnsi="Times New Roman" w:cs="Times New Roman"/>
              </w:rPr>
              <w:t xml:space="preserve"> to pull from repo</w:t>
            </w:r>
          </w:p>
          <w:p w:rsidR="00040A97" w:rsidRDefault="002E5E0F">
            <w:pPr>
              <w:widowControl w:val="0"/>
              <w:spacing w:line="240" w:lineRule="auto"/>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t>- create standard for communication</w:t>
            </w:r>
          </w:p>
          <w:p w:rsidR="00040A97" w:rsidRDefault="002E5E0F">
            <w:pPr>
              <w:widowControl w:val="0"/>
              <w:spacing w:line="240" w:lineRule="auto"/>
            </w:pPr>
            <w:r>
              <w:rPr>
                <w:rFonts w:ascii="Times New Roman" w:eastAsia="Times New Roman" w:hAnsi="Times New Roman" w:cs="Times New Roman"/>
              </w:rPr>
              <w:tab/>
              <w:t>Corey:</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bug fix</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store scene</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applying audio files to required events</w:t>
            </w:r>
          </w:p>
          <w:p w:rsidR="00040A97" w:rsidRDefault="002E5E0F">
            <w:pPr>
              <w:widowControl w:val="0"/>
              <w:spacing w:line="240" w:lineRule="auto"/>
            </w:pPr>
            <w:r>
              <w:rPr>
                <w:rFonts w:ascii="Times New Roman" w:eastAsia="Times New Roman" w:hAnsi="Times New Roman" w:cs="Times New Roman"/>
              </w:rPr>
              <w:tab/>
              <w:t>Dan:</w:t>
            </w:r>
            <w:r>
              <w:rPr>
                <w:rFonts w:ascii="Times New Roman" w:eastAsia="Times New Roman" w:hAnsi="Times New Roman" w:cs="Times New Roman"/>
              </w:rPr>
              <w:tab/>
              <w:t>- Bosses</w:t>
            </w:r>
          </w:p>
          <w:p w:rsidR="00040A97" w:rsidRDefault="002E5E0F">
            <w:pPr>
              <w:widowControl w:val="0"/>
              <w:spacing w:line="240" w:lineRule="auto"/>
            </w:pPr>
            <w:r>
              <w:rPr>
                <w:rFonts w:ascii="Times New Roman" w:eastAsia="Times New Roman" w:hAnsi="Times New Roman" w:cs="Times New Roman"/>
                <w:b/>
                <w:i/>
              </w:rPr>
              <w:t>Problems:</w:t>
            </w:r>
          </w:p>
          <w:p w:rsidR="00040A97" w:rsidRDefault="002E5E0F">
            <w:pPr>
              <w:widowControl w:val="0"/>
              <w:spacing w:line="240" w:lineRule="auto"/>
            </w:pPr>
            <w:r>
              <w:rPr>
                <w:rFonts w:ascii="Times New Roman" w:eastAsia="Times New Roman" w:hAnsi="Times New Roman" w:cs="Times New Roman"/>
              </w:rPr>
              <w:tab/>
              <w:t xml:space="preserve">Ben: need a dedicated </w:t>
            </w:r>
            <w:proofErr w:type="spellStart"/>
            <w:r>
              <w:rPr>
                <w:rFonts w:ascii="Times New Roman" w:eastAsia="Times New Roman" w:hAnsi="Times New Roman" w:cs="Times New Roman"/>
              </w:rPr>
              <w:t>jenkins</w:t>
            </w:r>
            <w:proofErr w:type="spellEnd"/>
            <w:r>
              <w:rPr>
                <w:rFonts w:ascii="Times New Roman" w:eastAsia="Times New Roman" w:hAnsi="Times New Roman" w:cs="Times New Roman"/>
              </w:rPr>
              <w:t xml:space="preserve"> user account that has push/pull and admin access to all 3 repositories</w:t>
            </w:r>
          </w:p>
          <w:p w:rsidR="00040A97" w:rsidRDefault="00040A97">
            <w:pPr>
              <w:widowControl w:val="0"/>
              <w:spacing w:line="240" w:lineRule="auto"/>
            </w:pPr>
          </w:p>
          <w:p w:rsidR="00040A97" w:rsidRDefault="00040A97">
            <w:pPr>
              <w:widowControl w:val="0"/>
              <w:spacing w:line="240" w:lineRule="auto"/>
            </w:pPr>
          </w:p>
          <w:p w:rsidR="00040A97" w:rsidRDefault="002E5E0F">
            <w:r>
              <w:rPr>
                <w:rFonts w:ascii="Times New Roman" w:eastAsia="Times New Roman" w:hAnsi="Times New Roman" w:cs="Times New Roman"/>
                <w:b/>
                <w:highlight w:val="white"/>
              </w:rPr>
              <w:t>COSC 470 - SCRUM Meeting - Nov. 10 2016</w:t>
            </w:r>
            <w:r>
              <w:rPr>
                <w:rFonts w:ascii="Times New Roman" w:eastAsia="Times New Roman" w:hAnsi="Times New Roman" w:cs="Times New Roman"/>
                <w:b/>
                <w:highlight w:val="white"/>
              </w:rPr>
              <w:br/>
            </w:r>
            <w:r>
              <w:rPr>
                <w:rFonts w:ascii="Times New Roman" w:eastAsia="Times New Roman" w:hAnsi="Times New Roman" w:cs="Times New Roman"/>
                <w:b/>
                <w:i/>
                <w:highlight w:val="white"/>
              </w:rPr>
              <w:t xml:space="preserve">What we've done: </w:t>
            </w:r>
            <w:r>
              <w:rPr>
                <w:rFonts w:ascii="Times New Roman" w:eastAsia="Times New Roman" w:hAnsi="Times New Roman" w:cs="Times New Roman"/>
                <w:highlight w:val="white"/>
              </w:rPr>
              <w:br/>
              <w:t>Marc : - completed all but arc monsters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arc monster started but needs work (60-70% done)</w:t>
            </w:r>
            <w:r>
              <w:rPr>
                <w:rFonts w:ascii="Times New Roman" w:eastAsia="Times New Roman" w:hAnsi="Times New Roman" w:cs="Times New Roman"/>
                <w:highlight w:val="white"/>
              </w:rPr>
              <w:br/>
              <w:t>Billy:    - Menu to select save file done (wants code review)</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setup levels had to be done to switch between save file scene and hub</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this needs to be reviewed to see if it breaks anything</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- 5 power ups finished (task done)</w:t>
            </w:r>
            <w:r>
              <w:rPr>
                <w:rFonts w:ascii="Times New Roman" w:eastAsia="Times New Roman" w:hAnsi="Times New Roman" w:cs="Times New Roman"/>
                <w:highlight w:val="white"/>
              </w:rPr>
              <w:br/>
              <w:t>Ben:     - created standard for communication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have multiple clients connecting to each other</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started work on media web page</w:t>
            </w:r>
            <w:r>
              <w:rPr>
                <w:rFonts w:ascii="Times New Roman" w:eastAsia="Times New Roman" w:hAnsi="Times New Roman" w:cs="Times New Roman"/>
                <w:highlight w:val="white"/>
              </w:rPr>
              <w:br/>
              <w:t xml:space="preserve">Corey:  - </w:t>
            </w:r>
            <w:proofErr w:type="spellStart"/>
            <w:r>
              <w:rPr>
                <w:rFonts w:ascii="Times New Roman" w:eastAsia="Times New Roman" w:hAnsi="Times New Roman" w:cs="Times New Roman"/>
                <w:highlight w:val="white"/>
              </w:rPr>
              <w:t>Patcher</w:t>
            </w:r>
            <w:proofErr w:type="spellEnd"/>
            <w:r>
              <w:rPr>
                <w:rFonts w:ascii="Times New Roman" w:eastAsia="Times New Roman" w:hAnsi="Times New Roman" w:cs="Times New Roman"/>
                <w:highlight w:val="white"/>
              </w:rPr>
              <w:t xml:space="preserve"> bug fix done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Working on store scene (almost done)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xml:space="preserve">- </w:t>
            </w:r>
            <w:proofErr w:type="spellStart"/>
            <w:r>
              <w:rPr>
                <w:rFonts w:ascii="Times New Roman" w:eastAsia="Times New Roman" w:hAnsi="Times New Roman" w:cs="Times New Roman"/>
                <w:highlight w:val="white"/>
              </w:rPr>
              <w:t>Git</w:t>
            </w:r>
            <w:proofErr w:type="spellEnd"/>
            <w:r>
              <w:rPr>
                <w:rFonts w:ascii="Times New Roman" w:eastAsia="Times New Roman" w:hAnsi="Times New Roman" w:cs="Times New Roman"/>
                <w:highlight w:val="white"/>
              </w:rPr>
              <w:t xml:space="preserve"> organization (for </w:t>
            </w:r>
            <w:proofErr w:type="spellStart"/>
            <w:r>
              <w:rPr>
                <w:rFonts w:ascii="Times New Roman" w:eastAsia="Times New Roman" w:hAnsi="Times New Roman" w:cs="Times New Roman"/>
                <w:highlight w:val="white"/>
              </w:rPr>
              <w:t>jenkins</w:t>
            </w:r>
            <w:proofErr w:type="spellEnd"/>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applying audio files to required events (done)</w:t>
            </w:r>
            <w:r>
              <w:rPr>
                <w:rFonts w:ascii="Times New Roman" w:eastAsia="Times New Roman" w:hAnsi="Times New Roman" w:cs="Times New Roman"/>
                <w:highlight w:val="white"/>
              </w:rPr>
              <w:br/>
              <w:t>Daniel:- Finishing bosses (mostly finished)</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some issues (bugs)</w:t>
            </w:r>
          </w:p>
          <w:p w:rsidR="00040A97" w:rsidRDefault="002E5E0F">
            <w:r>
              <w:rPr>
                <w:rFonts w:ascii="Times New Roman" w:eastAsia="Times New Roman" w:hAnsi="Times New Roman" w:cs="Times New Roman"/>
                <w:highlight w:val="white"/>
              </w:rPr>
              <w:lastRenderedPageBreak/>
              <w:br/>
            </w:r>
            <w:r>
              <w:rPr>
                <w:rFonts w:ascii="Times New Roman" w:eastAsia="Times New Roman" w:hAnsi="Times New Roman" w:cs="Times New Roman"/>
                <w:b/>
                <w:i/>
                <w:highlight w:val="white"/>
              </w:rPr>
              <w:t>What we're working on: (for Tuesday)</w:t>
            </w:r>
            <w:r>
              <w:rPr>
                <w:rFonts w:ascii="Times New Roman" w:eastAsia="Times New Roman" w:hAnsi="Times New Roman" w:cs="Times New Roman"/>
                <w:highlight w:val="white"/>
              </w:rPr>
              <w:br/>
              <w:t>Marc : - Work on webpage (about us)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Start on options screen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 on final report and presentation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review and retrospective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sprint 3 user stories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Add tasks, descriptions, tests, acceptance criteria</w:t>
            </w:r>
            <w:r>
              <w:rPr>
                <w:rFonts w:ascii="Times New Roman" w:eastAsia="Times New Roman" w:hAnsi="Times New Roman" w:cs="Times New Roman"/>
                <w:highlight w:val="white"/>
              </w:rPr>
              <w:br/>
              <w:t>Billy:- more testing for power ups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finishing up prediction engine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 on final report and presentation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review and retrospective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sprint 3 user stories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tasks, descriptions, tests, acceptance criteria</w:t>
            </w:r>
            <w:r>
              <w:rPr>
                <w:rFonts w:ascii="Times New Roman" w:eastAsia="Times New Roman" w:hAnsi="Times New Roman" w:cs="Times New Roman"/>
                <w:highlight w:val="white"/>
              </w:rPr>
              <w:br/>
              <w:t>Ben:- finalize server connection for multiplayer</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finish website media page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xml:space="preserve">- getting </w:t>
            </w:r>
            <w:proofErr w:type="spellStart"/>
            <w:r>
              <w:rPr>
                <w:rFonts w:ascii="Times New Roman" w:eastAsia="Times New Roman" w:hAnsi="Times New Roman" w:cs="Times New Roman"/>
                <w:highlight w:val="white"/>
              </w:rPr>
              <w:t>jenkins</w:t>
            </w:r>
            <w:proofErr w:type="spellEnd"/>
            <w:r>
              <w:rPr>
                <w:rFonts w:ascii="Times New Roman" w:eastAsia="Times New Roman" w:hAnsi="Times New Roman" w:cs="Times New Roman"/>
                <w:highlight w:val="white"/>
              </w:rPr>
              <w:t xml:space="preserve"> to pull from repo (need help from Corey)</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 on final report and presentation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review and retrospective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sprint 3 user stories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Add tasks, descriptions, tests, acceptance criteria</w:t>
            </w:r>
            <w:r>
              <w:rPr>
                <w:rFonts w:ascii="Times New Roman" w:eastAsia="Times New Roman" w:hAnsi="Times New Roman" w:cs="Times New Roman"/>
                <w:highlight w:val="white"/>
              </w:rPr>
              <w:br/>
              <w:t xml:space="preserve">Corey:  - </w:t>
            </w:r>
            <w:proofErr w:type="spellStart"/>
            <w:r>
              <w:rPr>
                <w:rFonts w:ascii="Times New Roman" w:eastAsia="Times New Roman" w:hAnsi="Times New Roman" w:cs="Times New Roman"/>
                <w:highlight w:val="white"/>
              </w:rPr>
              <w:t>Patcher</w:t>
            </w:r>
            <w:proofErr w:type="spellEnd"/>
            <w:r>
              <w:rPr>
                <w:rFonts w:ascii="Times New Roman" w:eastAsia="Times New Roman" w:hAnsi="Times New Roman" w:cs="Times New Roman"/>
                <w:highlight w:val="white"/>
              </w:rPr>
              <w:t xml:space="preserve"> done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store scene done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website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 on final report and presentation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get demo working (on Tuesday)</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review and retrospective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sprint 3 user stories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Add tasks, descriptions, tests, acceptance criteria</w:t>
            </w:r>
            <w:r>
              <w:rPr>
                <w:rFonts w:ascii="Times New Roman" w:eastAsia="Times New Roman" w:hAnsi="Times New Roman" w:cs="Times New Roman"/>
                <w:highlight w:val="white"/>
              </w:rPr>
              <w:br/>
              <w:t>Daniel: - Finish bosses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Game news web page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Level editor (transition to next level aka Win!)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Work on final report and presentation</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review and retrospective</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Add sprint 3 user stories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Add tasks, descriptions, tests, acceptance criteria</w:t>
            </w:r>
            <w:r>
              <w:rPr>
                <w:rFonts w:ascii="Times New Roman" w:eastAsia="Times New Roman" w:hAnsi="Times New Roman" w:cs="Times New Roman"/>
                <w:highlight w:val="white"/>
              </w:rPr>
              <w:br/>
            </w:r>
            <w:r>
              <w:rPr>
                <w:rFonts w:ascii="Times New Roman" w:eastAsia="Times New Roman" w:hAnsi="Times New Roman" w:cs="Times New Roman"/>
                <w:b/>
                <w:highlight w:val="white"/>
              </w:rPr>
              <w:t>Issues:</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 xml:space="preserve">Billy - </w:t>
            </w:r>
            <w:proofErr w:type="spellStart"/>
            <w:r>
              <w:rPr>
                <w:rFonts w:ascii="Times New Roman" w:eastAsia="Times New Roman" w:hAnsi="Times New Roman" w:cs="Times New Roman"/>
                <w:highlight w:val="white"/>
              </w:rPr>
              <w:t>ui</w:t>
            </w:r>
            <w:proofErr w:type="spellEnd"/>
            <w:r>
              <w:rPr>
                <w:rFonts w:ascii="Times New Roman" w:eastAsia="Times New Roman" w:hAnsi="Times New Roman" w:cs="Times New Roman"/>
                <w:highlight w:val="white"/>
              </w:rPr>
              <w:t xml:space="preserve"> learning curve (not that bad once you get it)</w:t>
            </w:r>
            <w:r>
              <w:rPr>
                <w:rFonts w:ascii="Times New Roman" w:eastAsia="Times New Roman" w:hAnsi="Times New Roman" w:cs="Times New Roman"/>
                <w:highlight w:val="white"/>
              </w:rPr>
              <w:br/>
            </w:r>
            <w:r>
              <w:rPr>
                <w:rFonts w:ascii="Times New Roman" w:eastAsia="Times New Roman" w:hAnsi="Times New Roman" w:cs="Times New Roman"/>
                <w:highlight w:val="white"/>
              </w:rPr>
              <w:tab/>
              <w:t>Ben - Jenkins (Corey is finishing today)</w:t>
            </w:r>
            <w:r>
              <w:rPr>
                <w:rFonts w:ascii="Times New Roman" w:eastAsia="Times New Roman" w:hAnsi="Times New Roman" w:cs="Times New Roman"/>
                <w:highlight w:val="white"/>
              </w:rPr>
              <w:br/>
            </w:r>
          </w:p>
          <w:p w:rsidR="00040A97" w:rsidRDefault="00040A97"/>
          <w:p w:rsidR="00040A97" w:rsidRDefault="00040A97"/>
        </w:tc>
      </w:tr>
      <w:tr w:rsidR="00040A97">
        <w:tc>
          <w:tcPr>
            <w:tcW w:w="1110" w:type="dxa"/>
            <w:tcBorders>
              <w:right w:val="single" w:sz="12" w:space="0" w:color="000000"/>
            </w:tcBorders>
            <w:shd w:val="clear" w:color="auto" w:fill="C9DAF8"/>
            <w:tcMar>
              <w:top w:w="100" w:type="dxa"/>
              <w:left w:w="100" w:type="dxa"/>
              <w:bottom w:w="100" w:type="dxa"/>
              <w:right w:w="100" w:type="dxa"/>
            </w:tcMar>
          </w:tcPr>
          <w:p w:rsidR="00040A97" w:rsidRDefault="002E5E0F">
            <w:pPr>
              <w:widowControl w:val="0"/>
              <w:spacing w:line="240" w:lineRule="auto"/>
              <w:jc w:val="center"/>
            </w:pPr>
            <w:r>
              <w:rPr>
                <w:rFonts w:ascii="Times New Roman" w:eastAsia="Times New Roman" w:hAnsi="Times New Roman" w:cs="Times New Roman"/>
                <w:b/>
              </w:rPr>
              <w:lastRenderedPageBreak/>
              <w:t>Sprint 3</w:t>
            </w:r>
          </w:p>
        </w:tc>
        <w:tc>
          <w:tcPr>
            <w:tcW w:w="7890" w:type="dxa"/>
            <w:tcBorders>
              <w:left w:val="single" w:sz="12" w:space="0" w:color="000000"/>
            </w:tcBorders>
            <w:tcMar>
              <w:top w:w="100" w:type="dxa"/>
              <w:left w:w="100" w:type="dxa"/>
              <w:bottom w:w="100" w:type="dxa"/>
              <w:right w:w="100" w:type="dxa"/>
            </w:tcMar>
          </w:tcPr>
          <w:p w:rsidR="00040A97" w:rsidRDefault="00040A97">
            <w:pPr>
              <w:widowControl w:val="0"/>
              <w:spacing w:line="240" w:lineRule="auto"/>
            </w:pPr>
          </w:p>
          <w:p w:rsidR="00040A97" w:rsidRDefault="002E5E0F">
            <w:pPr>
              <w:widowControl w:val="0"/>
              <w:spacing w:line="240" w:lineRule="auto"/>
            </w:pPr>
            <w:r>
              <w:rPr>
                <w:rFonts w:ascii="Times New Roman" w:eastAsia="Times New Roman" w:hAnsi="Times New Roman" w:cs="Times New Roman"/>
                <w:b/>
              </w:rPr>
              <w:t>The Finale</w:t>
            </w:r>
          </w:p>
          <w:p w:rsidR="00040A97" w:rsidRDefault="002E5E0F">
            <w:pPr>
              <w:widowControl w:val="0"/>
              <w:spacing w:line="240" w:lineRule="auto"/>
            </w:pPr>
            <w:r>
              <w:rPr>
                <w:rFonts w:ascii="Times New Roman" w:eastAsia="Times New Roman" w:hAnsi="Times New Roman" w:cs="Times New Roman"/>
                <w:b/>
              </w:rPr>
              <w:t>COSC 470 - SCRUM Meeting - Nov. 23 2016</w:t>
            </w:r>
          </w:p>
          <w:p w:rsidR="00040A97" w:rsidRDefault="002E5E0F">
            <w:pPr>
              <w:widowControl w:val="0"/>
              <w:spacing w:line="240" w:lineRule="auto"/>
            </w:pPr>
            <w:r>
              <w:rPr>
                <w:rFonts w:ascii="Times New Roman" w:eastAsia="Times New Roman" w:hAnsi="Times New Roman" w:cs="Times New Roman"/>
                <w:b/>
                <w:i/>
              </w:rPr>
              <w:t xml:space="preserve">What we've done: </w:t>
            </w:r>
          </w:p>
          <w:p w:rsidR="00040A97" w:rsidRDefault="002E5E0F">
            <w:pPr>
              <w:widowControl w:val="0"/>
              <w:spacing w:line="240" w:lineRule="auto"/>
            </w:pPr>
            <w:r>
              <w:rPr>
                <w:rFonts w:ascii="Times New Roman" w:eastAsia="Times New Roman" w:hAnsi="Times New Roman" w:cs="Times New Roman"/>
              </w:rPr>
              <w:tab/>
              <w:t xml:space="preserve">Marc : </w:t>
            </w:r>
            <w:r>
              <w:rPr>
                <w:rFonts w:ascii="Times New Roman" w:eastAsia="Times New Roman" w:hAnsi="Times New Roman" w:cs="Times New Roman"/>
              </w:rPr>
              <w:tab/>
              <w:t>- added sub tasks to boss</w:t>
            </w:r>
          </w:p>
          <w:p w:rsidR="00040A97" w:rsidRDefault="002E5E0F">
            <w:pPr>
              <w:widowControl w:val="0"/>
              <w:spacing w:line="240" w:lineRule="auto"/>
            </w:pPr>
            <w:r>
              <w:rPr>
                <w:rFonts w:ascii="Times New Roman" w:eastAsia="Times New Roman" w:hAnsi="Times New Roman" w:cs="Times New Roman"/>
              </w:rPr>
              <w:lastRenderedPageBreak/>
              <w:tab/>
              <w:t>Billy:</w:t>
            </w:r>
            <w:r>
              <w:rPr>
                <w:rFonts w:ascii="Times New Roman" w:eastAsia="Times New Roman" w:hAnsi="Times New Roman" w:cs="Times New Roman"/>
              </w:rPr>
              <w:tab/>
              <w:t>- almost finished login task</w:t>
            </w:r>
          </w:p>
          <w:p w:rsidR="00040A97" w:rsidRDefault="002E5E0F">
            <w:pPr>
              <w:widowControl w:val="0"/>
              <w:spacing w:line="240" w:lineRule="auto"/>
            </w:pPr>
            <w:r>
              <w:rPr>
                <w:rFonts w:ascii="Times New Roman" w:eastAsia="Times New Roman" w:hAnsi="Times New Roman" w:cs="Times New Roman"/>
              </w:rPr>
              <w:tab/>
              <w:t>Ben:</w:t>
            </w:r>
            <w:r>
              <w:rPr>
                <w:rFonts w:ascii="Times New Roman" w:eastAsia="Times New Roman" w:hAnsi="Times New Roman" w:cs="Times New Roman"/>
              </w:rPr>
              <w:tab/>
              <w:t xml:space="preserve">- refactoring </w:t>
            </w:r>
            <w:proofErr w:type="spellStart"/>
            <w:r>
              <w:rPr>
                <w:rFonts w:ascii="Times New Roman" w:eastAsia="Times New Roman" w:hAnsi="Times New Roman" w:cs="Times New Roman"/>
              </w:rPr>
              <w:t>serverside</w:t>
            </w:r>
            <w:proofErr w:type="spellEnd"/>
            <w:r>
              <w:rPr>
                <w:rFonts w:ascii="Times New Roman" w:eastAsia="Times New Roman" w:hAnsi="Times New Roman" w:cs="Times New Roman"/>
              </w:rPr>
              <w:t xml:space="preserve"> code (combine </w:t>
            </w:r>
            <w:proofErr w:type="spellStart"/>
            <w:r>
              <w:rPr>
                <w:rFonts w:ascii="Times New Roman" w:eastAsia="Times New Roman" w:hAnsi="Times New Roman" w:cs="Times New Roman"/>
              </w:rPr>
              <w:t>crossingLobby</w:t>
            </w:r>
            <w:proofErr w:type="spellEnd"/>
            <w:r>
              <w:rPr>
                <w:rFonts w:ascii="Times New Roman" w:eastAsia="Times New Roman" w:hAnsi="Times New Roman" w:cs="Times New Roman"/>
              </w:rPr>
              <w:t xml:space="preserve"> and </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spellStart"/>
            <w:r>
              <w:rPr>
                <w:rFonts w:ascii="Times New Roman" w:eastAsia="Times New Roman" w:hAnsi="Times New Roman" w:cs="Times New Roman"/>
              </w:rPr>
              <w:t>crossingServer</w:t>
            </w:r>
            <w:proofErr w:type="spellEnd"/>
            <w:r>
              <w:rPr>
                <w:rFonts w:ascii="Times New Roman" w:eastAsia="Times New Roman" w:hAnsi="Times New Roman" w:cs="Times New Roman"/>
              </w:rPr>
              <w:t xml:space="preserve"> code base)</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create go function for lobby instantiation</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xml:space="preserve">- creating a list of lobbies </w:t>
            </w:r>
          </w:p>
          <w:p w:rsidR="00040A97" w:rsidRDefault="002E5E0F">
            <w:pPr>
              <w:widowControl w:val="0"/>
              <w:spacing w:line="240" w:lineRule="auto"/>
            </w:pPr>
            <w:r>
              <w:rPr>
                <w:rFonts w:ascii="Times New Roman" w:eastAsia="Times New Roman" w:hAnsi="Times New Roman" w:cs="Times New Roman"/>
              </w:rPr>
              <w:tab/>
              <w:t>Corey:</w:t>
            </w:r>
            <w:r>
              <w:rPr>
                <w:rFonts w:ascii="Times New Roman" w:eastAsia="Times New Roman" w:hAnsi="Times New Roman" w:cs="Times New Roman"/>
              </w:rPr>
              <w:tab/>
              <w:t>- started working on level generation algorithm</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created new happy path</w:t>
            </w:r>
          </w:p>
          <w:p w:rsidR="00040A97" w:rsidRDefault="002E5E0F">
            <w:pPr>
              <w:widowControl w:val="0"/>
              <w:spacing w:line="240" w:lineRule="auto"/>
            </w:pPr>
            <w:r>
              <w:rPr>
                <w:rFonts w:ascii="Times New Roman" w:eastAsia="Times New Roman" w:hAnsi="Times New Roman" w:cs="Times New Roman"/>
              </w:rPr>
              <w:tab/>
              <w:t>Daniel:</w:t>
            </w:r>
            <w:r>
              <w:rPr>
                <w:rFonts w:ascii="Times New Roman" w:eastAsia="Times New Roman" w:hAnsi="Times New Roman" w:cs="Times New Roman"/>
              </w:rPr>
              <w:tab/>
              <w:t>- started working on enemy refactoring</w:t>
            </w:r>
          </w:p>
          <w:p w:rsidR="00040A97" w:rsidRDefault="00040A97">
            <w:pPr>
              <w:widowControl w:val="0"/>
              <w:spacing w:line="240" w:lineRule="auto"/>
            </w:pPr>
          </w:p>
          <w:p w:rsidR="00040A97" w:rsidRDefault="002E5E0F">
            <w:pPr>
              <w:widowControl w:val="0"/>
              <w:spacing w:line="240" w:lineRule="auto"/>
            </w:pPr>
            <w:r>
              <w:rPr>
                <w:rFonts w:ascii="Times New Roman" w:eastAsia="Times New Roman" w:hAnsi="Times New Roman" w:cs="Times New Roman"/>
                <w:b/>
                <w:i/>
              </w:rPr>
              <w:t>What we're working on: (for Thursday)</w:t>
            </w:r>
          </w:p>
          <w:p w:rsidR="00040A97" w:rsidRDefault="002E5E0F">
            <w:pPr>
              <w:widowControl w:val="0"/>
              <w:spacing w:line="240" w:lineRule="auto"/>
            </w:pPr>
            <w:r>
              <w:rPr>
                <w:rFonts w:ascii="Times New Roman" w:eastAsia="Times New Roman" w:hAnsi="Times New Roman" w:cs="Times New Roman"/>
              </w:rPr>
              <w:tab/>
              <w:t xml:space="preserve">Marc : </w:t>
            </w:r>
            <w:r>
              <w:rPr>
                <w:rFonts w:ascii="Times New Roman" w:eastAsia="Times New Roman" w:hAnsi="Times New Roman" w:cs="Times New Roman"/>
              </w:rPr>
              <w:tab/>
              <w:t>- start on boss user story</w:t>
            </w:r>
          </w:p>
          <w:p w:rsidR="00040A97" w:rsidRDefault="002E5E0F">
            <w:pPr>
              <w:widowControl w:val="0"/>
              <w:spacing w:line="240" w:lineRule="auto"/>
            </w:pPr>
            <w:r>
              <w:rPr>
                <w:rFonts w:ascii="Times New Roman" w:eastAsia="Times New Roman" w:hAnsi="Times New Roman" w:cs="Times New Roman"/>
              </w:rPr>
              <w:tab/>
              <w:t>Billy:</w:t>
            </w:r>
            <w:r>
              <w:rPr>
                <w:rFonts w:ascii="Times New Roman" w:eastAsia="Times New Roman" w:hAnsi="Times New Roman" w:cs="Times New Roman"/>
              </w:rPr>
              <w:tab/>
              <w:t>- finish login task</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starting on monster drops</w:t>
            </w:r>
          </w:p>
          <w:p w:rsidR="00040A97" w:rsidRDefault="002E5E0F">
            <w:pPr>
              <w:widowControl w:val="0"/>
              <w:spacing w:line="240" w:lineRule="auto"/>
            </w:pPr>
            <w:r>
              <w:rPr>
                <w:rFonts w:ascii="Times New Roman" w:eastAsia="Times New Roman" w:hAnsi="Times New Roman" w:cs="Times New Roman"/>
              </w:rPr>
              <w:tab/>
              <w:t>Ben:</w:t>
            </w:r>
            <w:r>
              <w:rPr>
                <w:rFonts w:ascii="Times New Roman" w:eastAsia="Times New Roman" w:hAnsi="Times New Roman" w:cs="Times New Roman"/>
              </w:rPr>
              <w:tab/>
              <w:t>- Create Network protocol for client communication</w:t>
            </w:r>
          </w:p>
          <w:p w:rsidR="00040A97" w:rsidRDefault="002E5E0F">
            <w:pPr>
              <w:widowControl w:val="0"/>
              <w:spacing w:line="240" w:lineRule="auto"/>
            </w:pPr>
            <w:r>
              <w:rPr>
                <w:rFonts w:ascii="Times New Roman" w:eastAsia="Times New Roman" w:hAnsi="Times New Roman" w:cs="Times New Roman"/>
              </w:rPr>
              <w:tab/>
              <w:t>Corey:</w:t>
            </w:r>
            <w:r>
              <w:rPr>
                <w:rFonts w:ascii="Times New Roman" w:eastAsia="Times New Roman" w:hAnsi="Times New Roman" w:cs="Times New Roman"/>
              </w:rPr>
              <w:tab/>
              <w:t>- working on room prefabs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work on dungeon generation</w:t>
            </w:r>
          </w:p>
          <w:p w:rsidR="00040A97" w:rsidRDefault="002E5E0F">
            <w:pPr>
              <w:widowControl w:val="0"/>
              <w:spacing w:line="240" w:lineRule="auto"/>
            </w:pPr>
            <w:r>
              <w:rPr>
                <w:rFonts w:ascii="Times New Roman" w:eastAsia="Times New Roman" w:hAnsi="Times New Roman" w:cs="Times New Roman"/>
              </w:rPr>
              <w:tab/>
              <w:t>Daniel:</w:t>
            </w:r>
            <w:r>
              <w:rPr>
                <w:rFonts w:ascii="Times New Roman" w:eastAsia="Times New Roman" w:hAnsi="Times New Roman" w:cs="Times New Roman"/>
              </w:rPr>
              <w:tab/>
              <w:t>- fix unity issues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continue working on enemy refactoring</w:t>
            </w:r>
          </w:p>
          <w:p w:rsidR="00040A97" w:rsidRDefault="00040A97">
            <w:pPr>
              <w:widowControl w:val="0"/>
              <w:spacing w:line="240" w:lineRule="auto"/>
            </w:pPr>
          </w:p>
          <w:p w:rsidR="00040A97" w:rsidRDefault="002E5E0F">
            <w:pPr>
              <w:widowControl w:val="0"/>
              <w:spacing w:line="240" w:lineRule="auto"/>
            </w:pPr>
            <w:r>
              <w:rPr>
                <w:rFonts w:ascii="Times New Roman" w:eastAsia="Times New Roman" w:hAnsi="Times New Roman" w:cs="Times New Roman"/>
                <w:b/>
                <w:i/>
              </w:rPr>
              <w:t>Problems:</w:t>
            </w:r>
          </w:p>
          <w:p w:rsidR="00040A97" w:rsidRDefault="002E5E0F">
            <w:pPr>
              <w:widowControl w:val="0"/>
              <w:spacing w:line="240" w:lineRule="auto"/>
            </w:pPr>
            <w:r>
              <w:rPr>
                <w:rFonts w:ascii="Times New Roman" w:eastAsia="Times New Roman" w:hAnsi="Times New Roman" w:cs="Times New Roman"/>
              </w:rPr>
              <w:tab/>
              <w:t>Daniel:</w:t>
            </w:r>
            <w:r>
              <w:rPr>
                <w:rFonts w:ascii="Times New Roman" w:eastAsia="Times New Roman" w:hAnsi="Times New Roman" w:cs="Times New Roman"/>
              </w:rPr>
              <w:tab/>
              <w:t>- Unity editor broke</w:t>
            </w:r>
          </w:p>
          <w:p w:rsidR="00040A97" w:rsidRDefault="00040A97">
            <w:pPr>
              <w:widowControl w:val="0"/>
              <w:spacing w:line="240" w:lineRule="auto"/>
            </w:pPr>
          </w:p>
          <w:p w:rsidR="00040A97" w:rsidRDefault="00040A97">
            <w:pPr>
              <w:widowControl w:val="0"/>
              <w:spacing w:line="240" w:lineRule="auto"/>
            </w:pPr>
          </w:p>
          <w:p w:rsidR="00040A97" w:rsidRDefault="002E5E0F">
            <w:pPr>
              <w:ind w:left="720"/>
            </w:pPr>
            <w:r>
              <w:rPr>
                <w:rFonts w:ascii="Times New Roman" w:eastAsia="Times New Roman" w:hAnsi="Times New Roman" w:cs="Times New Roman"/>
                <w:b/>
                <w:highlight w:val="white"/>
              </w:rPr>
              <w:t>COSC 470 - SCRUM Meeting - Nov. 26 2016</w:t>
            </w:r>
            <w:r>
              <w:rPr>
                <w:rFonts w:ascii="Times New Roman" w:eastAsia="Times New Roman" w:hAnsi="Times New Roman" w:cs="Times New Roman"/>
                <w:b/>
                <w:highlight w:val="white"/>
              </w:rPr>
              <w:br/>
            </w:r>
            <w:r>
              <w:rPr>
                <w:rFonts w:ascii="Times New Roman" w:eastAsia="Times New Roman" w:hAnsi="Times New Roman" w:cs="Times New Roman"/>
                <w:b/>
                <w:i/>
                <w:highlight w:val="white"/>
              </w:rPr>
              <w:t xml:space="preserve">What we've done: </w:t>
            </w:r>
            <w:r>
              <w:rPr>
                <w:rFonts w:ascii="Times New Roman" w:eastAsia="Times New Roman" w:hAnsi="Times New Roman" w:cs="Times New Roman"/>
                <w:highlight w:val="white"/>
              </w:rPr>
              <w:br/>
              <w:t xml:space="preserve">Marc : </w:t>
            </w:r>
            <w:r>
              <w:rPr>
                <w:rFonts w:ascii="Times New Roman" w:eastAsia="Times New Roman" w:hAnsi="Times New Roman" w:cs="Times New Roman"/>
                <w:highlight w:val="white"/>
              </w:rPr>
              <w:tab/>
              <w:t>- Boss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t>-minor kinks to work out</w:t>
            </w:r>
          </w:p>
          <w:p w:rsidR="00040A97" w:rsidRDefault="002E5E0F">
            <w:r>
              <w:rPr>
                <w:rFonts w:ascii="Times New Roman" w:eastAsia="Times New Roman" w:hAnsi="Times New Roman" w:cs="Times New Roman"/>
                <w:highlight w:val="white"/>
              </w:rPr>
              <w:tab/>
              <w:t>Billy:</w:t>
            </w:r>
            <w:r>
              <w:rPr>
                <w:rFonts w:ascii="Times New Roman" w:eastAsia="Times New Roman" w:hAnsi="Times New Roman" w:cs="Times New Roman"/>
                <w:highlight w:val="white"/>
              </w:rPr>
              <w:tab/>
              <w:t>- (Done) Sending stats to server</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(Done) Turtle boss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figured out unit test failing issue.</w:t>
            </w:r>
          </w:p>
          <w:p w:rsidR="00040A97" w:rsidRDefault="002E5E0F">
            <w:r>
              <w:rPr>
                <w:rFonts w:ascii="Times New Roman" w:eastAsia="Times New Roman" w:hAnsi="Times New Roman" w:cs="Times New Roman"/>
                <w:highlight w:val="white"/>
              </w:rPr>
              <w:tab/>
              <w:t>Ben:</w:t>
            </w:r>
            <w:r>
              <w:rPr>
                <w:rFonts w:ascii="Times New Roman" w:eastAsia="Times New Roman" w:hAnsi="Times New Roman" w:cs="Times New Roman"/>
                <w:highlight w:val="white"/>
              </w:rPr>
              <w:tab/>
              <w:t>- 4 players at once in a lobby (done)</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Movement of 4 players (continue some bugs)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player instantiation done</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joining players instantiate all current players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current players instantiates joining player</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Continue some more on Game Network protocol</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xml:space="preserve">- Refactored Billy's code into </w:t>
            </w:r>
            <w:proofErr w:type="spellStart"/>
            <w:r>
              <w:rPr>
                <w:rFonts w:ascii="Times New Roman" w:eastAsia="Times New Roman" w:hAnsi="Times New Roman" w:cs="Times New Roman"/>
                <w:highlight w:val="white"/>
              </w:rPr>
              <w:t>crossingServer</w:t>
            </w:r>
            <w:proofErr w:type="spellEnd"/>
            <w:r>
              <w:rPr>
                <w:rFonts w:ascii="Times New Roman" w:eastAsia="Times New Roman" w:hAnsi="Times New Roman" w:cs="Times New Roman"/>
                <w:highlight w:val="white"/>
              </w:rPr>
              <w:t xml:space="preserve"> code base</w:t>
            </w:r>
          </w:p>
          <w:p w:rsidR="00040A97" w:rsidRDefault="002E5E0F">
            <w:r>
              <w:rPr>
                <w:rFonts w:ascii="Times New Roman" w:eastAsia="Times New Roman" w:hAnsi="Times New Roman" w:cs="Times New Roman"/>
                <w:highlight w:val="white"/>
              </w:rPr>
              <w:tab/>
              <w:t>Corey:</w:t>
            </w:r>
            <w:r>
              <w:rPr>
                <w:rFonts w:ascii="Times New Roman" w:eastAsia="Times New Roman" w:hAnsi="Times New Roman" w:cs="Times New Roman"/>
                <w:highlight w:val="white"/>
              </w:rPr>
              <w:tab/>
              <w:t>- (done)  room prefabs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continue dungeon generation</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started on boss character</w:t>
            </w:r>
          </w:p>
          <w:p w:rsidR="00040A97" w:rsidRDefault="002E5E0F">
            <w:r>
              <w:rPr>
                <w:rFonts w:ascii="Times New Roman" w:eastAsia="Times New Roman" w:hAnsi="Times New Roman" w:cs="Times New Roman"/>
                <w:highlight w:val="white"/>
              </w:rPr>
              <w:tab/>
              <w:t>Daniel:</w:t>
            </w:r>
            <w:r>
              <w:rPr>
                <w:rFonts w:ascii="Times New Roman" w:eastAsia="Times New Roman" w:hAnsi="Times New Roman" w:cs="Times New Roman"/>
                <w:highlight w:val="white"/>
              </w:rPr>
              <w:tab/>
              <w:t>- enemy refactoring (almost done)</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factory works</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r>
            <w:r>
              <w:rPr>
                <w:rFonts w:ascii="Times New Roman" w:eastAsia="Times New Roman" w:hAnsi="Times New Roman" w:cs="Times New Roman"/>
                <w:highlight w:val="white"/>
              </w:rPr>
              <w:tab/>
              <w:t>- not all enemy types work yet</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stat collection (continue)</w:t>
            </w:r>
          </w:p>
          <w:p w:rsidR="00040A97" w:rsidRDefault="002E5E0F">
            <w:r>
              <w:rPr>
                <w:rFonts w:ascii="Times New Roman" w:eastAsia="Times New Roman" w:hAnsi="Times New Roman" w:cs="Times New Roman"/>
                <w:highlight w:val="white"/>
              </w:rPr>
              <w:tab/>
            </w:r>
            <w:r>
              <w:rPr>
                <w:rFonts w:ascii="Times New Roman" w:eastAsia="Times New Roman" w:hAnsi="Times New Roman" w:cs="Times New Roman"/>
                <w:highlight w:val="white"/>
              </w:rPr>
              <w:tab/>
              <w:t>- Network menu (continue)</w:t>
            </w:r>
          </w:p>
          <w:p w:rsidR="00040A97" w:rsidRDefault="002E5E0F">
            <w:pPr>
              <w:widowControl w:val="0"/>
              <w:spacing w:line="240" w:lineRule="auto"/>
            </w:pPr>
            <w:r>
              <w:rPr>
                <w:rFonts w:ascii="Times New Roman" w:eastAsia="Times New Roman" w:hAnsi="Times New Roman" w:cs="Times New Roman"/>
                <w:b/>
                <w:i/>
              </w:rPr>
              <w:t>What we're working on: (for Monday)</w:t>
            </w:r>
          </w:p>
          <w:p w:rsidR="00040A97" w:rsidRDefault="002E5E0F">
            <w:pPr>
              <w:widowControl w:val="0"/>
              <w:spacing w:line="240" w:lineRule="auto"/>
              <w:ind w:left="720"/>
            </w:pPr>
            <w:r>
              <w:rPr>
                <w:rFonts w:ascii="Times New Roman" w:eastAsia="Times New Roman" w:hAnsi="Times New Roman" w:cs="Times New Roman"/>
              </w:rPr>
              <w:t xml:space="preserve">Marc : </w:t>
            </w:r>
            <w:r>
              <w:rPr>
                <w:rFonts w:ascii="Times New Roman" w:eastAsia="Times New Roman" w:hAnsi="Times New Roman" w:cs="Times New Roman"/>
              </w:rPr>
              <w:tab/>
              <w:t>- Started on the health bar (finish by tonight)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Begin the clear a room task.</w:t>
            </w:r>
          </w:p>
          <w:p w:rsidR="00040A97" w:rsidRDefault="002E5E0F">
            <w:pPr>
              <w:widowControl w:val="0"/>
              <w:spacing w:line="240" w:lineRule="auto"/>
            </w:pPr>
            <w:r>
              <w:rPr>
                <w:rFonts w:ascii="Times New Roman" w:eastAsia="Times New Roman" w:hAnsi="Times New Roman" w:cs="Times New Roman"/>
              </w:rPr>
              <w:tab/>
              <w:t>Billy:</w:t>
            </w:r>
            <w:r>
              <w:rPr>
                <w:rFonts w:ascii="Times New Roman" w:eastAsia="Times New Roman" w:hAnsi="Times New Roman" w:cs="Times New Roman"/>
              </w:rPr>
              <w:tab/>
              <w:t>- Finish saving stats to database</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UML charts</w:t>
            </w:r>
          </w:p>
          <w:p w:rsidR="00040A97" w:rsidRDefault="002E5E0F">
            <w:pPr>
              <w:widowControl w:val="0"/>
              <w:spacing w:line="240" w:lineRule="auto"/>
            </w:pPr>
            <w:r>
              <w:rPr>
                <w:rFonts w:ascii="Times New Roman" w:eastAsia="Times New Roman" w:hAnsi="Times New Roman" w:cs="Times New Roman"/>
              </w:rPr>
              <w:lastRenderedPageBreak/>
              <w:tab/>
              <w:t>Ben:</w:t>
            </w:r>
            <w:r>
              <w:rPr>
                <w:rFonts w:ascii="Times New Roman" w:eastAsia="Times New Roman" w:hAnsi="Times New Roman" w:cs="Times New Roman"/>
              </w:rPr>
              <w:tab/>
              <w:t>- Movement of 4 players (continue some bugs)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Finish shooting, enemy instantiation</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host state sending</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Finish on boss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Continue some more on Game Network protocol</w:t>
            </w:r>
          </w:p>
          <w:p w:rsidR="00040A97" w:rsidRDefault="002E5E0F">
            <w:pPr>
              <w:widowControl w:val="0"/>
              <w:spacing w:line="240" w:lineRule="auto"/>
            </w:pPr>
            <w:r>
              <w:rPr>
                <w:rFonts w:ascii="Times New Roman" w:eastAsia="Times New Roman" w:hAnsi="Times New Roman" w:cs="Times New Roman"/>
              </w:rPr>
              <w:tab/>
              <w:t>Corey:</w:t>
            </w:r>
            <w:r>
              <w:rPr>
                <w:rFonts w:ascii="Times New Roman" w:eastAsia="Times New Roman" w:hAnsi="Times New Roman" w:cs="Times New Roman"/>
              </w:rPr>
              <w:tab/>
              <w:t>- finish dungeon generation</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finish on boss character</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xml:space="preserve">- update </w:t>
            </w:r>
            <w:proofErr w:type="spellStart"/>
            <w:r>
              <w:rPr>
                <w:rFonts w:ascii="Times New Roman" w:eastAsia="Times New Roman" w:hAnsi="Times New Roman" w:cs="Times New Roman"/>
              </w:rPr>
              <w:t>patcher</w:t>
            </w:r>
            <w:proofErr w:type="spellEnd"/>
          </w:p>
          <w:p w:rsidR="00040A97" w:rsidRDefault="002E5E0F">
            <w:pPr>
              <w:widowControl w:val="0"/>
              <w:spacing w:line="240" w:lineRule="auto"/>
            </w:pPr>
            <w:r>
              <w:rPr>
                <w:rFonts w:ascii="Times New Roman" w:eastAsia="Times New Roman" w:hAnsi="Times New Roman" w:cs="Times New Roman"/>
              </w:rPr>
              <w:tab/>
              <w:t>Daniel:</w:t>
            </w:r>
            <w:r>
              <w:rPr>
                <w:rFonts w:ascii="Times New Roman" w:eastAsia="Times New Roman" w:hAnsi="Times New Roman" w:cs="Times New Roman"/>
              </w:rPr>
              <w:tab/>
              <w:t>- enemy refactoring (continue)</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factory works</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not all enemy types work yet</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stat collection (continue)</w:t>
            </w:r>
          </w:p>
          <w:p w:rsidR="00040A97" w:rsidRDefault="002E5E0F">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t xml:space="preserve">- Network menu (continue) </w:t>
            </w:r>
          </w:p>
          <w:p w:rsidR="00040A97" w:rsidRDefault="002E5E0F">
            <w:pPr>
              <w:widowControl w:val="0"/>
              <w:spacing w:line="240" w:lineRule="auto"/>
            </w:pPr>
            <w:r>
              <w:rPr>
                <w:rFonts w:ascii="Times New Roman" w:eastAsia="Times New Roman" w:hAnsi="Times New Roman" w:cs="Times New Roman"/>
                <w:b/>
                <w:i/>
              </w:rPr>
              <w:t>Problems:</w:t>
            </w:r>
          </w:p>
          <w:p w:rsidR="00040A97" w:rsidRDefault="002E5E0F">
            <w:pPr>
              <w:widowControl w:val="0"/>
              <w:spacing w:line="240" w:lineRule="auto"/>
            </w:pPr>
            <w:r>
              <w:rPr>
                <w:rFonts w:ascii="Times New Roman" w:eastAsia="Times New Roman" w:hAnsi="Times New Roman" w:cs="Times New Roman"/>
                <w:b/>
                <w:i/>
              </w:rPr>
              <w:tab/>
            </w:r>
            <w:r>
              <w:rPr>
                <w:rFonts w:ascii="Times New Roman" w:eastAsia="Times New Roman" w:hAnsi="Times New Roman" w:cs="Times New Roman"/>
                <w:i/>
              </w:rPr>
              <w:t>Ben:</w:t>
            </w:r>
            <w:r>
              <w:rPr>
                <w:rFonts w:ascii="Times New Roman" w:eastAsia="Times New Roman" w:hAnsi="Times New Roman" w:cs="Times New Roman"/>
                <w:i/>
              </w:rPr>
              <w:tab/>
              <w:t xml:space="preserve">- Game network protocol may be too big of a task </w:t>
            </w:r>
          </w:p>
          <w:p w:rsidR="00040A97" w:rsidRDefault="002E5E0F">
            <w:pPr>
              <w:widowControl w:val="0"/>
              <w:spacing w:line="240" w:lineRule="auto"/>
            </w:pP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(very big)</w:t>
            </w:r>
          </w:p>
          <w:p w:rsidR="00040A97" w:rsidRDefault="002E5E0F">
            <w:pPr>
              <w:widowControl w:val="0"/>
              <w:spacing w:line="240" w:lineRule="auto"/>
            </w:pPr>
            <w:r>
              <w:rPr>
                <w:rFonts w:ascii="Times New Roman" w:eastAsia="Times New Roman" w:hAnsi="Times New Roman" w:cs="Times New Roman"/>
                <w:i/>
              </w:rPr>
              <w:tab/>
              <w:t>Daniel:</w:t>
            </w:r>
            <w:r>
              <w:rPr>
                <w:rFonts w:ascii="Times New Roman" w:eastAsia="Times New Roman" w:hAnsi="Times New Roman" w:cs="Times New Roman"/>
                <w:i/>
              </w:rPr>
              <w:tab/>
              <w:t xml:space="preserve">- Needs to know how to insert stats to database </w:t>
            </w:r>
          </w:p>
          <w:p w:rsidR="00040A97" w:rsidRDefault="002E5E0F">
            <w:pPr>
              <w:widowControl w:val="0"/>
              <w:spacing w:line="240" w:lineRule="auto"/>
            </w:pP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 from </w:t>
            </w:r>
            <w:proofErr w:type="spellStart"/>
            <w:r>
              <w:rPr>
                <w:rFonts w:ascii="Times New Roman" w:eastAsia="Times New Roman" w:hAnsi="Times New Roman" w:cs="Times New Roman"/>
                <w:i/>
              </w:rPr>
              <w:t>billy</w:t>
            </w:r>
            <w:proofErr w:type="spellEnd"/>
          </w:p>
          <w:p w:rsidR="00040A97" w:rsidRDefault="00040A97">
            <w:pPr>
              <w:widowControl w:val="0"/>
              <w:spacing w:line="240" w:lineRule="auto"/>
            </w:pPr>
          </w:p>
        </w:tc>
      </w:tr>
    </w:tbl>
    <w:p w:rsidR="00040A97" w:rsidRDefault="00040A97">
      <w:pPr>
        <w:ind w:left="1395"/>
      </w:pPr>
    </w:p>
    <w:p w:rsidR="00040A97" w:rsidRDefault="00040A97">
      <w:pPr>
        <w:pStyle w:val="Heading1"/>
        <w:spacing w:line="259" w:lineRule="auto"/>
        <w:contextualSpacing w:val="0"/>
      </w:pPr>
      <w:bookmarkStart w:id="118" w:name="_mstqcbmr4grl" w:colFirst="0" w:colLast="0"/>
      <w:bookmarkEnd w:id="118"/>
    </w:p>
    <w:p w:rsidR="00040A97" w:rsidRDefault="002E5E0F">
      <w:r>
        <w:br w:type="page"/>
      </w:r>
    </w:p>
    <w:p w:rsidR="00040A97" w:rsidRDefault="00040A97">
      <w:pPr>
        <w:pStyle w:val="Heading1"/>
        <w:spacing w:line="259" w:lineRule="auto"/>
        <w:contextualSpacing w:val="0"/>
      </w:pPr>
      <w:bookmarkStart w:id="119" w:name="_fq6mepmm1e1z" w:colFirst="0" w:colLast="0"/>
      <w:bookmarkEnd w:id="119"/>
    </w:p>
    <w:p w:rsidR="00040A97" w:rsidRDefault="002E5E0F">
      <w:pPr>
        <w:pStyle w:val="Heading1"/>
        <w:spacing w:line="259" w:lineRule="auto"/>
        <w:contextualSpacing w:val="0"/>
      </w:pPr>
      <w:bookmarkStart w:id="120" w:name="_q8b0512gt8x5" w:colFirst="0" w:colLast="0"/>
      <w:bookmarkEnd w:id="120"/>
      <w:r>
        <w:rPr>
          <w:rFonts w:ascii="Times New Roman" w:eastAsia="Times New Roman" w:hAnsi="Times New Roman" w:cs="Times New Roman"/>
        </w:rPr>
        <w:t>7.</w:t>
      </w:r>
      <w:r>
        <w:rPr>
          <w:rFonts w:ascii="Times New Roman" w:eastAsia="Times New Roman" w:hAnsi="Times New Roman" w:cs="Times New Roman"/>
          <w:sz w:val="32"/>
          <w:szCs w:val="32"/>
        </w:rPr>
        <w:t xml:space="preserve"> </w:t>
      </w:r>
      <w:r>
        <w:rPr>
          <w:rFonts w:ascii="Times New Roman" w:eastAsia="Times New Roman" w:hAnsi="Times New Roman" w:cs="Times New Roman"/>
        </w:rPr>
        <w:t>Maintenance</w:t>
      </w:r>
    </w:p>
    <w:p w:rsidR="00040A97" w:rsidRDefault="002E5E0F">
      <w:pPr>
        <w:pStyle w:val="Heading2"/>
        <w:contextualSpacing w:val="0"/>
      </w:pPr>
      <w:bookmarkStart w:id="121" w:name="_nwl2zbd3kxgy" w:colFirst="0" w:colLast="0"/>
      <w:bookmarkEnd w:id="121"/>
      <w:r>
        <w:rPr>
          <w:rFonts w:ascii="Times New Roman" w:eastAsia="Times New Roman" w:hAnsi="Times New Roman" w:cs="Times New Roman"/>
        </w:rPr>
        <w:t>7.1 Source Code locations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repository)</w:t>
      </w:r>
    </w:p>
    <w:p w:rsidR="00040A97" w:rsidRDefault="002E5E0F">
      <w:r>
        <w:rPr>
          <w:rFonts w:ascii="Times New Roman" w:eastAsia="Times New Roman" w:hAnsi="Times New Roman" w:cs="Times New Roman"/>
        </w:rPr>
        <w:tab/>
      </w:r>
      <w:r>
        <w:rPr>
          <w:rFonts w:ascii="Times New Roman" w:eastAsia="Times New Roman" w:hAnsi="Times New Roman" w:cs="Times New Roman"/>
          <w:b/>
        </w:rPr>
        <w:t>Documentation:</w:t>
      </w:r>
      <w:r>
        <w:rPr>
          <w:rFonts w:ascii="Times New Roman" w:eastAsia="Times New Roman" w:hAnsi="Times New Roman" w:cs="Times New Roman"/>
        </w:rPr>
        <w:t xml:space="preserve"> https://github.com/CrossingStreams/CrossingDocuments</w:t>
      </w:r>
    </w:p>
    <w:p w:rsidR="00040A97" w:rsidRDefault="002E5E0F">
      <w:r>
        <w:rPr>
          <w:rFonts w:ascii="Times New Roman" w:eastAsia="Times New Roman" w:hAnsi="Times New Roman" w:cs="Times New Roman"/>
        </w:rPr>
        <w:tab/>
      </w:r>
      <w:r>
        <w:rPr>
          <w:rFonts w:ascii="Times New Roman" w:eastAsia="Times New Roman" w:hAnsi="Times New Roman" w:cs="Times New Roman"/>
          <w:b/>
        </w:rPr>
        <w:t>Server Application:</w:t>
      </w:r>
      <w:r>
        <w:rPr>
          <w:rFonts w:ascii="Times New Roman" w:eastAsia="Times New Roman" w:hAnsi="Times New Roman" w:cs="Times New Roman"/>
        </w:rPr>
        <w:t xml:space="preserve"> https://github.com/CrossingStreams/CrossingServer</w:t>
      </w:r>
      <w:r>
        <w:rPr>
          <w:rFonts w:ascii="Times New Roman" w:eastAsia="Times New Roman" w:hAnsi="Times New Roman" w:cs="Times New Roman"/>
        </w:rPr>
        <w:br/>
      </w:r>
      <w:r>
        <w:rPr>
          <w:rFonts w:ascii="Times New Roman" w:eastAsia="Times New Roman" w:hAnsi="Times New Roman" w:cs="Times New Roman"/>
        </w:rPr>
        <w:tab/>
      </w:r>
      <w:r>
        <w:rPr>
          <w:rFonts w:ascii="Times New Roman" w:eastAsia="Times New Roman" w:hAnsi="Times New Roman" w:cs="Times New Roman"/>
          <w:b/>
        </w:rPr>
        <w:t>Web and Game Application:</w:t>
      </w:r>
      <w:r>
        <w:rPr>
          <w:rFonts w:ascii="Times New Roman" w:eastAsia="Times New Roman" w:hAnsi="Times New Roman" w:cs="Times New Roman"/>
        </w:rPr>
        <w:t xml:space="preserve"> https://github.com/CrossingStreams/CrossingStreams</w:t>
      </w:r>
    </w:p>
    <w:p w:rsidR="00040A97" w:rsidRDefault="002E5E0F">
      <w:pPr>
        <w:pStyle w:val="Heading2"/>
        <w:contextualSpacing w:val="0"/>
      </w:pPr>
      <w:bookmarkStart w:id="122" w:name="_fwru4flc3gnr" w:colFirst="0" w:colLast="0"/>
      <w:bookmarkEnd w:id="122"/>
      <w:r>
        <w:rPr>
          <w:rFonts w:ascii="Times New Roman" w:eastAsia="Times New Roman" w:hAnsi="Times New Roman" w:cs="Times New Roman"/>
        </w:rPr>
        <w:t>7.2 Build Script and Setup</w:t>
      </w:r>
      <w:r>
        <w:rPr>
          <w:noProof/>
        </w:rPr>
        <w:drawing>
          <wp:inline distT="114300" distB="114300" distL="114300" distR="114300" wp14:anchorId="3A603D02" wp14:editId="19114E38">
            <wp:extent cx="5731200" cy="3340100"/>
            <wp:effectExtent l="0" t="0" r="0" b="0"/>
            <wp:docPr id="24" name="image80.png" descr="Image result for jenkins diagram"/>
            <wp:cNvGraphicFramePr/>
            <a:graphic xmlns:a="http://schemas.openxmlformats.org/drawingml/2006/main">
              <a:graphicData uri="http://schemas.openxmlformats.org/drawingml/2006/picture">
                <pic:pic xmlns:pic="http://schemas.openxmlformats.org/drawingml/2006/picture">
                  <pic:nvPicPr>
                    <pic:cNvPr id="0" name="image80.png" descr="Image result for jenkins diagram"/>
                    <pic:cNvPicPr preferRelativeResize="0"/>
                  </pic:nvPicPr>
                  <pic:blipFill>
                    <a:blip r:embed="rId52"/>
                    <a:srcRect/>
                    <a:stretch>
                      <a:fillRect/>
                    </a:stretch>
                  </pic:blipFill>
                  <pic:spPr>
                    <a:xfrm>
                      <a:off x="0" y="0"/>
                      <a:ext cx="5731200" cy="3340100"/>
                    </a:xfrm>
                    <a:prstGeom prst="rect">
                      <a:avLst/>
                    </a:prstGeom>
                    <a:ln/>
                  </pic:spPr>
                </pic:pic>
              </a:graphicData>
            </a:graphic>
          </wp:inline>
        </w:drawing>
      </w:r>
    </w:p>
    <w:p w:rsidR="00040A97" w:rsidRDefault="002E5E0F">
      <w:pPr>
        <w:jc w:val="center"/>
      </w:pPr>
      <w:r>
        <w:rPr>
          <w:rFonts w:ascii="Times New Roman" w:eastAsia="Times New Roman" w:hAnsi="Times New Roman" w:cs="Times New Roman"/>
          <w:b/>
          <w:i/>
        </w:rPr>
        <w:t>Fig: Jenkins CI diagram</w:t>
      </w:r>
    </w:p>
    <w:p w:rsidR="00040A97" w:rsidRDefault="00040A97">
      <w:pPr>
        <w:jc w:val="center"/>
      </w:pPr>
    </w:p>
    <w:p w:rsidR="00040A97" w:rsidRDefault="002E5E0F">
      <w:r>
        <w:rPr>
          <w:rFonts w:ascii="Times New Roman" w:eastAsia="Times New Roman" w:hAnsi="Times New Roman" w:cs="Times New Roman"/>
        </w:rPr>
        <w:tab/>
        <w:t xml:space="preserve">The Server setup has been fully documented for both the web server and the game application server. Jenkins is fully automated to poll and pull from our repositories mentioned above that has had a commit to master made. This will then go through a process where tests will be executed, built and deployed to their proper places. </w:t>
      </w:r>
    </w:p>
    <w:p w:rsidR="00040A97" w:rsidRDefault="002E5E0F">
      <w:r>
        <w:rPr>
          <w:rFonts w:ascii="Times New Roman" w:eastAsia="Times New Roman" w:hAnsi="Times New Roman" w:cs="Times New Roman"/>
        </w:rPr>
        <w:tab/>
      </w:r>
    </w:p>
    <w:p w:rsidR="00040A97" w:rsidRDefault="002E5E0F">
      <w:pPr>
        <w:ind w:firstLine="720"/>
      </w:pPr>
      <w:r>
        <w:rPr>
          <w:rFonts w:ascii="Times New Roman" w:eastAsia="Times New Roman" w:hAnsi="Times New Roman" w:cs="Times New Roman"/>
          <w:b/>
        </w:rPr>
        <w:t>Deployment:</w:t>
      </w:r>
    </w:p>
    <w:p w:rsidR="00040A97" w:rsidRDefault="002E5E0F">
      <w:pPr>
        <w:numPr>
          <w:ilvl w:val="0"/>
          <w:numId w:val="1"/>
        </w:numPr>
        <w:ind w:hanging="360"/>
        <w:contextualSpacing/>
        <w:rPr>
          <w:rFonts w:ascii="Times New Roman" w:eastAsia="Times New Roman" w:hAnsi="Times New Roman" w:cs="Times New Roman"/>
        </w:rPr>
      </w:pPr>
      <w:r>
        <w:rPr>
          <w:rFonts w:ascii="Times New Roman" w:eastAsia="Times New Roman" w:hAnsi="Times New Roman" w:cs="Times New Roman"/>
        </w:rPr>
        <w:t>Web server files are copied to their ultimate file locations.</w:t>
      </w:r>
    </w:p>
    <w:p w:rsidR="00040A97" w:rsidRDefault="002E5E0F">
      <w:pPr>
        <w:numPr>
          <w:ilvl w:val="0"/>
          <w:numId w:val="1"/>
        </w:numPr>
        <w:ind w:hanging="360"/>
        <w:contextualSpacing/>
        <w:rPr>
          <w:rFonts w:ascii="Times New Roman" w:eastAsia="Times New Roman" w:hAnsi="Times New Roman" w:cs="Times New Roman"/>
        </w:rPr>
      </w:pP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is built and deployed to website database for download.</w:t>
      </w:r>
    </w:p>
    <w:p w:rsidR="00040A97" w:rsidRDefault="002E5E0F">
      <w:pPr>
        <w:numPr>
          <w:ilvl w:val="0"/>
          <w:numId w:val="1"/>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Game server application files are copied from local to remote server. </w:t>
      </w:r>
    </w:p>
    <w:p w:rsidR="00040A97" w:rsidRDefault="002E5E0F">
      <w:pPr>
        <w:numPr>
          <w:ilvl w:val="0"/>
          <w:numId w:val="1"/>
        </w:numPr>
        <w:ind w:hanging="360"/>
        <w:contextualSpacing/>
        <w:rPr>
          <w:rFonts w:ascii="Times New Roman" w:eastAsia="Times New Roman" w:hAnsi="Times New Roman" w:cs="Times New Roman"/>
        </w:rPr>
      </w:pPr>
      <w:r>
        <w:rPr>
          <w:rFonts w:ascii="Times New Roman" w:eastAsia="Times New Roman" w:hAnsi="Times New Roman" w:cs="Times New Roman"/>
        </w:rPr>
        <w:t>Game client is built and deployed to consumer repository</w:t>
      </w:r>
    </w:p>
    <w:p w:rsidR="00040A97" w:rsidRDefault="00040A97"/>
    <w:p w:rsidR="00040A97" w:rsidRDefault="00040A97"/>
    <w:p w:rsidR="00040A97" w:rsidRDefault="002E5E0F">
      <w:r>
        <w:br w:type="page"/>
      </w:r>
    </w:p>
    <w:p w:rsidR="00040A97" w:rsidRDefault="00040A97"/>
    <w:p w:rsidR="00040A97" w:rsidRDefault="002E5E0F">
      <w:r>
        <w:rPr>
          <w:rFonts w:ascii="Times New Roman" w:eastAsia="Times New Roman" w:hAnsi="Times New Roman" w:cs="Times New Roman"/>
          <w:sz w:val="32"/>
          <w:szCs w:val="32"/>
        </w:rPr>
        <w:t>7.3 User Manual / Guides</w:t>
      </w:r>
    </w:p>
    <w:p w:rsidR="00040A97" w:rsidRDefault="00040A97"/>
    <w:p w:rsidR="00040A97" w:rsidRDefault="002E5E0F">
      <w:r>
        <w:rPr>
          <w:rFonts w:ascii="Times New Roman" w:eastAsia="Times New Roman" w:hAnsi="Times New Roman" w:cs="Times New Roman"/>
          <w:b/>
        </w:rPr>
        <w:t>Step 1: Register an account</w:t>
      </w:r>
    </w:p>
    <w:p w:rsidR="00040A97" w:rsidRDefault="002E5E0F">
      <w:pPr>
        <w:ind w:firstLine="720"/>
      </w:pPr>
      <w:r>
        <w:rPr>
          <w:rFonts w:ascii="Times New Roman" w:eastAsia="Times New Roman" w:hAnsi="Times New Roman" w:cs="Times New Roman"/>
        </w:rPr>
        <w:t xml:space="preserve">Go to the web </w:t>
      </w:r>
      <w:proofErr w:type="spellStart"/>
      <w:r>
        <w:rPr>
          <w:rFonts w:ascii="Times New Roman" w:eastAsia="Times New Roman" w:hAnsi="Times New Roman" w:cs="Times New Roman"/>
        </w:rPr>
        <w:t>addres</w:t>
      </w:r>
      <w:proofErr w:type="spellEnd"/>
      <w:r>
        <w:rPr>
          <w:rFonts w:ascii="Times New Roman" w:eastAsia="Times New Roman" w:hAnsi="Times New Roman" w:cs="Times New Roman"/>
        </w:rPr>
        <w:t xml:space="preserve"> of 10.1.144.90 and click on this button</w:t>
      </w:r>
    </w:p>
    <w:p w:rsidR="00040A97" w:rsidRDefault="002E5E0F">
      <w:pPr>
        <w:ind w:firstLine="720"/>
      </w:pPr>
      <w:r>
        <w:rPr>
          <w:noProof/>
        </w:rPr>
        <w:drawing>
          <wp:inline distT="114300" distB="114300" distL="114300" distR="114300" wp14:anchorId="47F281AD" wp14:editId="3D65A0B1">
            <wp:extent cx="1733550" cy="495300"/>
            <wp:effectExtent l="0" t="0" r="0" b="0"/>
            <wp:docPr id="4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3"/>
                    <a:srcRect/>
                    <a:stretch>
                      <a:fillRect/>
                    </a:stretch>
                  </pic:blipFill>
                  <pic:spPr>
                    <a:xfrm>
                      <a:off x="0" y="0"/>
                      <a:ext cx="1733550" cy="495300"/>
                    </a:xfrm>
                    <a:prstGeom prst="rect">
                      <a:avLst/>
                    </a:prstGeom>
                    <a:ln/>
                  </pic:spPr>
                </pic:pic>
              </a:graphicData>
            </a:graphic>
          </wp:inline>
        </w:drawing>
      </w:r>
    </w:p>
    <w:p w:rsidR="00040A97" w:rsidRDefault="002E5E0F">
      <w:pPr>
        <w:ind w:firstLine="720"/>
      </w:pPr>
      <w:r>
        <w:rPr>
          <w:rFonts w:ascii="Times New Roman" w:eastAsia="Times New Roman" w:hAnsi="Times New Roman" w:cs="Times New Roman"/>
        </w:rPr>
        <w:t>Fill in your unique user details</w:t>
      </w:r>
    </w:p>
    <w:p w:rsidR="00040A97" w:rsidRDefault="002E5E0F">
      <w:pPr>
        <w:ind w:firstLine="720"/>
      </w:pPr>
      <w:r>
        <w:rPr>
          <w:noProof/>
        </w:rPr>
        <w:drawing>
          <wp:inline distT="114300" distB="114300" distL="114300" distR="114300" wp14:anchorId="7ED26DC7" wp14:editId="69CA766F">
            <wp:extent cx="3286125" cy="24479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3286125" cy="2447925"/>
                    </a:xfrm>
                    <a:prstGeom prst="rect">
                      <a:avLst/>
                    </a:prstGeom>
                    <a:ln/>
                  </pic:spPr>
                </pic:pic>
              </a:graphicData>
            </a:graphic>
          </wp:inline>
        </w:drawing>
      </w:r>
    </w:p>
    <w:p w:rsidR="00040A97" w:rsidRDefault="002E5E0F">
      <w:r>
        <w:rPr>
          <w:rFonts w:ascii="Times New Roman" w:eastAsia="Times New Roman" w:hAnsi="Times New Roman" w:cs="Times New Roman"/>
          <w:b/>
        </w:rPr>
        <w:t xml:space="preserve">Step 2: Download the Game </w:t>
      </w:r>
      <w:proofErr w:type="spellStart"/>
      <w:r>
        <w:rPr>
          <w:rFonts w:ascii="Times New Roman" w:eastAsia="Times New Roman" w:hAnsi="Times New Roman" w:cs="Times New Roman"/>
          <w:b/>
        </w:rPr>
        <w:t>Patcher</w:t>
      </w:r>
      <w:proofErr w:type="spellEnd"/>
    </w:p>
    <w:p w:rsidR="00040A97" w:rsidRDefault="002E5E0F">
      <w:r>
        <w:rPr>
          <w:rFonts w:ascii="Times New Roman" w:eastAsia="Times New Roman" w:hAnsi="Times New Roman" w:cs="Times New Roman"/>
        </w:rPr>
        <w:tab/>
        <w:t>Go to the main web page and login</w:t>
      </w:r>
    </w:p>
    <w:p w:rsidR="00040A97" w:rsidRDefault="002E5E0F">
      <w:pPr>
        <w:ind w:firstLine="720"/>
      </w:pPr>
      <w:r>
        <w:rPr>
          <w:noProof/>
        </w:rPr>
        <w:drawing>
          <wp:inline distT="114300" distB="114300" distL="114300" distR="114300" wp14:anchorId="172E6601" wp14:editId="6A0BFA7E">
            <wp:extent cx="3333750" cy="1495425"/>
            <wp:effectExtent l="0" t="0" r="0" b="0"/>
            <wp:docPr id="3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5"/>
                    <a:srcRect/>
                    <a:stretch>
                      <a:fillRect/>
                    </a:stretch>
                  </pic:blipFill>
                  <pic:spPr>
                    <a:xfrm>
                      <a:off x="0" y="0"/>
                      <a:ext cx="3333750" cy="1495425"/>
                    </a:xfrm>
                    <a:prstGeom prst="rect">
                      <a:avLst/>
                    </a:prstGeom>
                    <a:ln/>
                  </pic:spPr>
                </pic:pic>
              </a:graphicData>
            </a:graphic>
          </wp:inline>
        </w:drawing>
      </w:r>
    </w:p>
    <w:p w:rsidR="00040A97" w:rsidRDefault="002E5E0F">
      <w:pPr>
        <w:ind w:firstLine="720"/>
      </w:pPr>
      <w:r>
        <w:rPr>
          <w:rFonts w:ascii="Times New Roman" w:eastAsia="Times New Roman" w:hAnsi="Times New Roman" w:cs="Times New Roman"/>
        </w:rPr>
        <w:t>Click the download button after you are redirected back to the home page</w:t>
      </w:r>
    </w:p>
    <w:p w:rsidR="00040A97" w:rsidRDefault="002E5E0F">
      <w:pPr>
        <w:ind w:firstLine="720"/>
      </w:pPr>
      <w:r>
        <w:rPr>
          <w:noProof/>
        </w:rPr>
        <w:drawing>
          <wp:inline distT="114300" distB="114300" distL="114300" distR="114300" wp14:anchorId="6895B493" wp14:editId="523D4E75">
            <wp:extent cx="3990975" cy="962025"/>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3990975" cy="962025"/>
                    </a:xfrm>
                    <a:prstGeom prst="rect">
                      <a:avLst/>
                    </a:prstGeom>
                    <a:ln/>
                  </pic:spPr>
                </pic:pic>
              </a:graphicData>
            </a:graphic>
          </wp:inline>
        </w:drawing>
      </w:r>
    </w:p>
    <w:p w:rsidR="00040A97" w:rsidRDefault="00040A97">
      <w:pPr>
        <w:ind w:firstLine="720"/>
      </w:pPr>
    </w:p>
    <w:p w:rsidR="00040A97" w:rsidRDefault="00040A97">
      <w:pPr>
        <w:ind w:firstLine="720"/>
      </w:pPr>
    </w:p>
    <w:p w:rsidR="00040A97" w:rsidRDefault="00040A97">
      <w:pPr>
        <w:ind w:firstLine="720"/>
      </w:pPr>
    </w:p>
    <w:p w:rsidR="00040A97" w:rsidRDefault="00040A97">
      <w:pPr>
        <w:ind w:firstLine="720"/>
      </w:pPr>
    </w:p>
    <w:p w:rsidR="00040A97" w:rsidRDefault="00040A97">
      <w:pPr>
        <w:ind w:firstLine="720"/>
      </w:pPr>
    </w:p>
    <w:p w:rsidR="00040A97" w:rsidRDefault="00040A97">
      <w:pPr>
        <w:ind w:firstLine="720"/>
      </w:pPr>
    </w:p>
    <w:p w:rsidR="00040A97" w:rsidRDefault="00040A97">
      <w:pPr>
        <w:ind w:firstLine="720"/>
      </w:pPr>
    </w:p>
    <w:p w:rsidR="00040A97" w:rsidRDefault="00040A97"/>
    <w:p w:rsidR="00040A97" w:rsidRDefault="002E5E0F">
      <w:r>
        <w:rPr>
          <w:rFonts w:ascii="Times New Roman" w:eastAsia="Times New Roman" w:hAnsi="Times New Roman" w:cs="Times New Roman"/>
          <w:b/>
        </w:rPr>
        <w:lastRenderedPageBreak/>
        <w:t xml:space="preserve">Step 3: Run the </w:t>
      </w:r>
      <w:proofErr w:type="spellStart"/>
      <w:r>
        <w:rPr>
          <w:rFonts w:ascii="Times New Roman" w:eastAsia="Times New Roman" w:hAnsi="Times New Roman" w:cs="Times New Roman"/>
          <w:b/>
        </w:rPr>
        <w:t>Patcher</w:t>
      </w:r>
      <w:proofErr w:type="spellEnd"/>
      <w:r>
        <w:rPr>
          <w:rFonts w:ascii="Times New Roman" w:eastAsia="Times New Roman" w:hAnsi="Times New Roman" w:cs="Times New Roman"/>
          <w:b/>
        </w:rPr>
        <w:t xml:space="preserve"> to get the game updates</w:t>
      </w:r>
    </w:p>
    <w:p w:rsidR="00040A97" w:rsidRDefault="002E5E0F">
      <w:r>
        <w:rPr>
          <w:rFonts w:ascii="Times New Roman" w:eastAsia="Times New Roman" w:hAnsi="Times New Roman" w:cs="Times New Roman"/>
          <w:b/>
        </w:rPr>
        <w:tab/>
      </w:r>
      <w:r>
        <w:rPr>
          <w:rFonts w:ascii="Times New Roman" w:eastAsia="Times New Roman" w:hAnsi="Times New Roman" w:cs="Times New Roman"/>
        </w:rPr>
        <w:t xml:space="preserve">Run the CrossingStreams.jar file to launch the game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and press the start button</w:t>
      </w:r>
    </w:p>
    <w:p w:rsidR="00040A97" w:rsidRDefault="002E5E0F">
      <w:pPr>
        <w:ind w:firstLine="720"/>
      </w:pPr>
      <w:r>
        <w:rPr>
          <w:noProof/>
        </w:rPr>
        <w:drawing>
          <wp:inline distT="114300" distB="114300" distL="114300" distR="114300" wp14:anchorId="14F7BD4B" wp14:editId="7F25911A">
            <wp:extent cx="3605213" cy="2281704"/>
            <wp:effectExtent l="0" t="0" r="0" b="0"/>
            <wp:docPr id="3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3605213" cy="2281704"/>
                    </a:xfrm>
                    <a:prstGeom prst="rect">
                      <a:avLst/>
                    </a:prstGeom>
                    <a:ln/>
                  </pic:spPr>
                </pic:pic>
              </a:graphicData>
            </a:graphic>
          </wp:inline>
        </w:drawing>
      </w:r>
    </w:p>
    <w:p w:rsidR="00040A97" w:rsidRDefault="00040A97"/>
    <w:p w:rsidR="00040A97" w:rsidRDefault="002E5E0F">
      <w:r>
        <w:rPr>
          <w:rFonts w:ascii="Times New Roman" w:eastAsia="Times New Roman" w:hAnsi="Times New Roman" w:cs="Times New Roman"/>
          <w:b/>
        </w:rPr>
        <w:t>Step 4: Launch the game</w:t>
      </w:r>
    </w:p>
    <w:p w:rsidR="00040A97" w:rsidRDefault="002E5E0F">
      <w:pPr>
        <w:ind w:firstLine="720"/>
      </w:pPr>
      <w:r>
        <w:rPr>
          <w:rFonts w:ascii="Times New Roman" w:eastAsia="Times New Roman" w:hAnsi="Times New Roman" w:cs="Times New Roman"/>
        </w:rPr>
        <w:t>Login to your account on the game</w:t>
      </w:r>
    </w:p>
    <w:p w:rsidR="00040A97" w:rsidRDefault="002E5E0F">
      <w:pPr>
        <w:ind w:firstLine="720"/>
      </w:pPr>
      <w:r>
        <w:rPr>
          <w:noProof/>
        </w:rPr>
        <w:drawing>
          <wp:inline distT="19050" distB="19050" distL="19050" distR="19050" wp14:anchorId="5F3C8EC0" wp14:editId="313D42C7">
            <wp:extent cx="3512676" cy="18610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3512676" cy="1861000"/>
                    </a:xfrm>
                    <a:prstGeom prst="rect">
                      <a:avLst/>
                    </a:prstGeom>
                    <a:ln/>
                  </pic:spPr>
                </pic:pic>
              </a:graphicData>
            </a:graphic>
          </wp:inline>
        </w:drawing>
      </w:r>
    </w:p>
    <w:p w:rsidR="00040A97" w:rsidRDefault="002E5E0F">
      <w:pPr>
        <w:ind w:firstLine="720"/>
      </w:pPr>
      <w:r>
        <w:rPr>
          <w:rFonts w:ascii="Times New Roman" w:eastAsia="Times New Roman" w:hAnsi="Times New Roman" w:cs="Times New Roman"/>
          <w:b/>
        </w:rPr>
        <w:t xml:space="preserve">Select your save </w:t>
      </w:r>
      <w:proofErr w:type="gramStart"/>
      <w:r>
        <w:rPr>
          <w:rFonts w:ascii="Times New Roman" w:eastAsia="Times New Roman" w:hAnsi="Times New Roman" w:cs="Times New Roman"/>
          <w:b/>
        </w:rPr>
        <w:t>file</w:t>
      </w:r>
      <w:ins w:id="123" w:author="James" w:date="2016-12-03T19:58:00Z">
        <w:r w:rsidR="004A56F4">
          <w:rPr>
            <w:rFonts w:ascii="Times New Roman" w:eastAsia="Times New Roman" w:hAnsi="Times New Roman" w:cs="Times New Roman"/>
            <w:b/>
          </w:rPr>
          <w:t xml:space="preserve">  (</w:t>
        </w:r>
        <w:proofErr w:type="gramEnd"/>
        <w:r w:rsidR="004A56F4">
          <w:rPr>
            <w:rFonts w:ascii="Times New Roman" w:eastAsia="Times New Roman" w:hAnsi="Times New Roman" w:cs="Times New Roman"/>
            <w:b/>
          </w:rPr>
          <w:t xml:space="preserve"> Please  change your color selection…!!)  You cannot see black on purple </w:t>
        </w:r>
      </w:ins>
      <w:ins w:id="124" w:author="James" w:date="2016-12-03T19:59:00Z">
        <w:r w:rsidR="004A56F4">
          <w:rPr>
            <w:rFonts w:ascii="Times New Roman" w:eastAsia="Times New Roman" w:hAnsi="Times New Roman" w:cs="Times New Roman"/>
            <w:b/>
          </w:rPr>
          <w:t>…!</w:t>
        </w:r>
      </w:ins>
    </w:p>
    <w:p w:rsidR="00040A97" w:rsidRDefault="002E5E0F">
      <w:pPr>
        <w:ind w:firstLine="720"/>
      </w:pPr>
      <w:r>
        <w:rPr>
          <w:noProof/>
        </w:rPr>
        <w:drawing>
          <wp:inline distT="19050" distB="19050" distL="19050" distR="19050" wp14:anchorId="16379CC5" wp14:editId="6E85E830">
            <wp:extent cx="4698040" cy="2386013"/>
            <wp:effectExtent l="0" t="0" r="0" b="0"/>
            <wp:docPr id="5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9"/>
                    <a:srcRect/>
                    <a:stretch>
                      <a:fillRect/>
                    </a:stretch>
                  </pic:blipFill>
                  <pic:spPr>
                    <a:xfrm>
                      <a:off x="0" y="0"/>
                      <a:ext cx="4698040" cy="2386013"/>
                    </a:xfrm>
                    <a:prstGeom prst="rect">
                      <a:avLst/>
                    </a:prstGeom>
                    <a:ln/>
                  </pic:spPr>
                </pic:pic>
              </a:graphicData>
            </a:graphic>
          </wp:inline>
        </w:drawing>
      </w:r>
    </w:p>
    <w:p w:rsidR="00040A97" w:rsidRDefault="00040A97"/>
    <w:p w:rsidR="00040A97" w:rsidRDefault="002E5E0F">
      <w:r>
        <w:br w:type="page"/>
      </w:r>
    </w:p>
    <w:p w:rsidR="00040A97" w:rsidRDefault="00040A97"/>
    <w:p w:rsidR="00040A97" w:rsidRDefault="002E5E0F">
      <w:r>
        <w:rPr>
          <w:rFonts w:ascii="Times New Roman" w:eastAsia="Times New Roman" w:hAnsi="Times New Roman" w:cs="Times New Roman"/>
          <w:b/>
        </w:rPr>
        <w:t>Step 5: Join/Host a game</w:t>
      </w:r>
    </w:p>
    <w:p w:rsidR="00040A97" w:rsidRDefault="002E5E0F">
      <w:r>
        <w:rPr>
          <w:rFonts w:ascii="Times New Roman" w:eastAsia="Times New Roman" w:hAnsi="Times New Roman" w:cs="Times New Roman"/>
          <w:b/>
        </w:rPr>
        <w:tab/>
      </w:r>
      <w:r>
        <w:rPr>
          <w:rFonts w:ascii="Times New Roman" w:eastAsia="Times New Roman" w:hAnsi="Times New Roman" w:cs="Times New Roman"/>
        </w:rPr>
        <w:t>Add server button to add new server</w:t>
      </w:r>
    </w:p>
    <w:p w:rsidR="00040A97" w:rsidRDefault="002E5E0F">
      <w:r>
        <w:rPr>
          <w:rFonts w:ascii="Times New Roman" w:eastAsia="Times New Roman" w:hAnsi="Times New Roman" w:cs="Times New Roman"/>
        </w:rPr>
        <w:tab/>
        <w:t>Refresh button to refresh server list</w:t>
      </w:r>
    </w:p>
    <w:p w:rsidR="00040A97" w:rsidRDefault="002E5E0F">
      <w:r>
        <w:rPr>
          <w:rFonts w:ascii="Times New Roman" w:eastAsia="Times New Roman" w:hAnsi="Times New Roman" w:cs="Times New Roman"/>
        </w:rPr>
        <w:tab/>
        <w:t>Exit server to leave current server</w:t>
      </w:r>
    </w:p>
    <w:p w:rsidR="00040A97" w:rsidRDefault="002E5E0F">
      <w:pPr>
        <w:ind w:firstLine="720"/>
      </w:pPr>
      <w:r>
        <w:rPr>
          <w:noProof/>
        </w:rPr>
        <w:drawing>
          <wp:inline distT="19050" distB="19050" distL="19050" distR="19050" wp14:anchorId="2229633D" wp14:editId="28D0E0EC">
            <wp:extent cx="3290888" cy="2608722"/>
            <wp:effectExtent l="0" t="0" r="0" b="0"/>
            <wp:docPr id="4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0"/>
                    <a:srcRect/>
                    <a:stretch>
                      <a:fillRect/>
                    </a:stretch>
                  </pic:blipFill>
                  <pic:spPr>
                    <a:xfrm>
                      <a:off x="0" y="0"/>
                      <a:ext cx="3290888" cy="2608722"/>
                    </a:xfrm>
                    <a:prstGeom prst="rect">
                      <a:avLst/>
                    </a:prstGeom>
                    <a:ln/>
                  </pic:spPr>
                </pic:pic>
              </a:graphicData>
            </a:graphic>
          </wp:inline>
        </w:drawing>
      </w:r>
    </w:p>
    <w:p w:rsidR="00040A97" w:rsidRDefault="00040A97">
      <w:pPr>
        <w:ind w:firstLine="720"/>
      </w:pPr>
    </w:p>
    <w:p w:rsidR="00040A97" w:rsidRDefault="002E5E0F">
      <w:pPr>
        <w:ind w:firstLine="720"/>
      </w:pPr>
      <w:r>
        <w:rPr>
          <w:rFonts w:ascii="Times New Roman" w:eastAsia="Times New Roman" w:hAnsi="Times New Roman" w:cs="Times New Roman"/>
        </w:rPr>
        <w:t>Make your way through our randomly generated dungeon (those non grey things are rooms)</w:t>
      </w:r>
    </w:p>
    <w:p w:rsidR="00040A97" w:rsidRDefault="002E5E0F">
      <w:pPr>
        <w:ind w:firstLine="720"/>
      </w:pPr>
      <w:r>
        <w:rPr>
          <w:noProof/>
        </w:rPr>
        <w:drawing>
          <wp:inline distT="19050" distB="19050" distL="19050" distR="19050" wp14:anchorId="70517554" wp14:editId="000F0F2E">
            <wp:extent cx="2605088" cy="2503260"/>
            <wp:effectExtent l="0" t="0" r="0" b="0"/>
            <wp:docPr id="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1"/>
                    <a:srcRect/>
                    <a:stretch>
                      <a:fillRect/>
                    </a:stretch>
                  </pic:blipFill>
                  <pic:spPr>
                    <a:xfrm>
                      <a:off x="0" y="0"/>
                      <a:ext cx="2605088" cy="2503260"/>
                    </a:xfrm>
                    <a:prstGeom prst="rect">
                      <a:avLst/>
                    </a:prstGeom>
                    <a:ln/>
                  </pic:spPr>
                </pic:pic>
              </a:graphicData>
            </a:graphic>
          </wp:inline>
        </w:drawing>
      </w:r>
    </w:p>
    <w:p w:rsidR="00040A97" w:rsidRDefault="002E5E0F">
      <w:pPr>
        <w:ind w:firstLine="720"/>
      </w:pPr>
      <w:r>
        <w:rPr>
          <w:rFonts w:ascii="Times New Roman" w:eastAsia="Times New Roman" w:hAnsi="Times New Roman" w:cs="Times New Roman"/>
        </w:rPr>
        <w:t>Buy Items for game money</w:t>
      </w:r>
    </w:p>
    <w:p w:rsidR="00040A97" w:rsidRDefault="002E5E0F">
      <w:pPr>
        <w:ind w:firstLine="720"/>
      </w:pPr>
      <w:r>
        <w:rPr>
          <w:noProof/>
        </w:rPr>
        <w:drawing>
          <wp:inline distT="19050" distB="19050" distL="19050" distR="19050" wp14:anchorId="5CC60E55" wp14:editId="3520BCAE">
            <wp:extent cx="2700338" cy="1866793"/>
            <wp:effectExtent l="0" t="0" r="0"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2700338" cy="1866793"/>
                    </a:xfrm>
                    <a:prstGeom prst="rect">
                      <a:avLst/>
                    </a:prstGeom>
                    <a:ln/>
                  </pic:spPr>
                </pic:pic>
              </a:graphicData>
            </a:graphic>
          </wp:inline>
        </w:drawing>
      </w:r>
    </w:p>
    <w:p w:rsidR="00040A97" w:rsidRDefault="00040A97">
      <w:pPr>
        <w:ind w:firstLine="720"/>
      </w:pPr>
    </w:p>
    <w:p w:rsidR="00040A97" w:rsidRDefault="00040A97">
      <w:pPr>
        <w:ind w:firstLine="720"/>
      </w:pPr>
    </w:p>
    <w:p w:rsidR="00040A97" w:rsidRDefault="002E5E0F">
      <w:pPr>
        <w:ind w:left="720"/>
      </w:pPr>
      <w:r>
        <w:rPr>
          <w:rFonts w:ascii="Times New Roman" w:eastAsia="Times New Roman" w:hAnsi="Times New Roman" w:cs="Times New Roman"/>
        </w:rPr>
        <w:t xml:space="preserve">Use your </w:t>
      </w:r>
      <w:proofErr w:type="spellStart"/>
      <w:r>
        <w:rPr>
          <w:rFonts w:ascii="Times New Roman" w:eastAsia="Times New Roman" w:hAnsi="Times New Roman" w:cs="Times New Roman"/>
        </w:rPr>
        <w:t>minimap</w:t>
      </w:r>
      <w:proofErr w:type="spellEnd"/>
      <w:r>
        <w:rPr>
          <w:rFonts w:ascii="Times New Roman" w:eastAsia="Times New Roman" w:hAnsi="Times New Roman" w:cs="Times New Roman"/>
        </w:rPr>
        <w:t xml:space="preserve"> to traverse the dungeon</w:t>
      </w:r>
    </w:p>
    <w:p w:rsidR="00040A97" w:rsidRDefault="002E5E0F">
      <w:pPr>
        <w:ind w:left="720"/>
      </w:pPr>
      <w:r>
        <w:rPr>
          <w:noProof/>
        </w:rPr>
        <w:drawing>
          <wp:inline distT="19050" distB="19050" distL="19050" distR="19050" wp14:anchorId="43F3329B" wp14:editId="63E94484">
            <wp:extent cx="3297600" cy="2561875"/>
            <wp:effectExtent l="0" t="0" r="0" b="0"/>
            <wp:docPr id="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3297600" cy="2561875"/>
                    </a:xfrm>
                    <a:prstGeom prst="rect">
                      <a:avLst/>
                    </a:prstGeom>
                    <a:ln/>
                  </pic:spPr>
                </pic:pic>
              </a:graphicData>
            </a:graphic>
          </wp:inline>
        </w:drawing>
      </w:r>
    </w:p>
    <w:p w:rsidR="00040A97" w:rsidRDefault="00040A97">
      <w:pPr>
        <w:ind w:left="720"/>
      </w:pPr>
    </w:p>
    <w:p w:rsidR="00040A97" w:rsidRDefault="002E5E0F">
      <w:pPr>
        <w:ind w:left="720"/>
      </w:pPr>
      <w:r>
        <w:rPr>
          <w:rFonts w:ascii="Times New Roman" w:eastAsia="Times New Roman" w:hAnsi="Times New Roman" w:cs="Times New Roman"/>
        </w:rPr>
        <w:t xml:space="preserve">Fight </w:t>
      </w:r>
      <w:proofErr w:type="gramStart"/>
      <w:r>
        <w:rPr>
          <w:rFonts w:ascii="Times New Roman" w:eastAsia="Times New Roman" w:hAnsi="Times New Roman" w:cs="Times New Roman"/>
        </w:rPr>
        <w:t>Unique</w:t>
      </w:r>
      <w:proofErr w:type="gramEnd"/>
      <w:r>
        <w:rPr>
          <w:rFonts w:ascii="Times New Roman" w:eastAsia="Times New Roman" w:hAnsi="Times New Roman" w:cs="Times New Roman"/>
        </w:rPr>
        <w:t xml:space="preserve"> monsters and bosses</w:t>
      </w:r>
    </w:p>
    <w:p w:rsidR="00040A97" w:rsidRDefault="002E5E0F">
      <w:pPr>
        <w:ind w:left="720"/>
      </w:pPr>
      <w:r>
        <w:rPr>
          <w:noProof/>
        </w:rPr>
        <w:drawing>
          <wp:inline distT="114300" distB="114300" distL="114300" distR="114300" wp14:anchorId="06F65E7D" wp14:editId="34938F6B">
            <wp:extent cx="4086225" cy="1885950"/>
            <wp:effectExtent l="0" t="0" r="0" b="0"/>
            <wp:docPr id="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4086225" cy="1885950"/>
                    </a:xfrm>
                    <a:prstGeom prst="rect">
                      <a:avLst/>
                    </a:prstGeom>
                    <a:ln/>
                  </pic:spPr>
                </pic:pic>
              </a:graphicData>
            </a:graphic>
          </wp:inline>
        </w:drawing>
      </w:r>
    </w:p>
    <w:p w:rsidR="00040A97" w:rsidRDefault="002E5E0F">
      <w:r>
        <w:rPr>
          <w:rFonts w:ascii="Times New Roman" w:eastAsia="Times New Roman" w:hAnsi="Times New Roman" w:cs="Times New Roman"/>
          <w:b/>
        </w:rPr>
        <w:tab/>
      </w:r>
    </w:p>
    <w:p w:rsidR="00040A97" w:rsidRDefault="002E5E0F">
      <w:pPr>
        <w:ind w:firstLine="720"/>
      </w:pPr>
      <w:r>
        <w:rPr>
          <w:rFonts w:ascii="Times New Roman" w:eastAsia="Times New Roman" w:hAnsi="Times New Roman" w:cs="Times New Roman"/>
        </w:rPr>
        <w:t>Beat the Final Boss</w:t>
      </w:r>
    </w:p>
    <w:p w:rsidR="00040A97" w:rsidRDefault="002E5E0F">
      <w:pPr>
        <w:ind w:firstLine="720"/>
      </w:pPr>
      <w:r>
        <w:rPr>
          <w:noProof/>
        </w:rPr>
        <w:drawing>
          <wp:inline distT="19050" distB="19050" distL="19050" distR="19050" wp14:anchorId="1BF1C394" wp14:editId="24E8D816">
            <wp:extent cx="3015900" cy="2160350"/>
            <wp:effectExtent l="0" t="0" r="0" b="0"/>
            <wp:docPr id="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5"/>
                    <a:srcRect/>
                    <a:stretch>
                      <a:fillRect/>
                    </a:stretch>
                  </pic:blipFill>
                  <pic:spPr>
                    <a:xfrm>
                      <a:off x="0" y="0"/>
                      <a:ext cx="3015900" cy="2160350"/>
                    </a:xfrm>
                    <a:prstGeom prst="rect">
                      <a:avLst/>
                    </a:prstGeom>
                    <a:ln/>
                  </pic:spPr>
                </pic:pic>
              </a:graphicData>
            </a:graphic>
          </wp:inline>
        </w:drawing>
      </w:r>
    </w:p>
    <w:p w:rsidR="00040A97" w:rsidRDefault="00040A97"/>
    <w:p w:rsidR="00040A97" w:rsidRDefault="002E5E0F">
      <w:r>
        <w:rPr>
          <w:rFonts w:ascii="Times New Roman" w:eastAsia="Times New Roman" w:hAnsi="Times New Roman" w:cs="Times New Roman"/>
          <w:b/>
        </w:rPr>
        <w:t>Step 6: Repeat the game as many times to beat your scores!</w:t>
      </w:r>
    </w:p>
    <w:p w:rsidR="00040A97" w:rsidRDefault="002E5E0F">
      <w:pPr>
        <w:pStyle w:val="Heading1"/>
        <w:spacing w:line="259" w:lineRule="auto"/>
        <w:contextualSpacing w:val="0"/>
      </w:pPr>
      <w:bookmarkStart w:id="125" w:name="_nmak2eekwpic" w:colFirst="0" w:colLast="0"/>
      <w:bookmarkEnd w:id="125"/>
      <w:r>
        <w:rPr>
          <w:rFonts w:ascii="Times New Roman" w:eastAsia="Times New Roman" w:hAnsi="Times New Roman" w:cs="Times New Roman"/>
        </w:rPr>
        <w:lastRenderedPageBreak/>
        <w:t>8. Conclusion</w:t>
      </w:r>
    </w:p>
    <w:p w:rsidR="00040A97" w:rsidRDefault="002E5E0F">
      <w:pPr>
        <w:pStyle w:val="Heading2"/>
        <w:contextualSpacing w:val="0"/>
      </w:pPr>
      <w:bookmarkStart w:id="126" w:name="_1d86yozra8x" w:colFirst="0" w:colLast="0"/>
      <w:bookmarkEnd w:id="126"/>
      <w:r>
        <w:rPr>
          <w:rFonts w:ascii="Times New Roman" w:eastAsia="Times New Roman" w:hAnsi="Times New Roman" w:cs="Times New Roman"/>
        </w:rPr>
        <w:t xml:space="preserve">8.1 Summary of your project results </w:t>
      </w:r>
    </w:p>
    <w:p w:rsidR="00040A97" w:rsidRDefault="002E5E0F">
      <w:pPr>
        <w:pStyle w:val="Heading3"/>
        <w:contextualSpacing w:val="0"/>
      </w:pPr>
      <w:bookmarkStart w:id="127" w:name="_6tn8e4hmtcj5" w:colFirst="0" w:colLast="0"/>
      <w:bookmarkEnd w:id="127"/>
      <w:r>
        <w:rPr>
          <w:rFonts w:ascii="Times New Roman" w:eastAsia="Times New Roman" w:hAnsi="Times New Roman" w:cs="Times New Roman"/>
        </w:rPr>
        <w:t>Sprint 1 - The Streams</w:t>
      </w:r>
    </w:p>
    <w:p w:rsidR="00040A97" w:rsidRDefault="002E5E0F">
      <w:r>
        <w:rPr>
          <w:rFonts w:ascii="Times New Roman" w:eastAsia="Times New Roman" w:hAnsi="Times New Roman" w:cs="Times New Roman"/>
        </w:rPr>
        <w:t xml:space="preserve">We were able to complete most of the stories in the first sprint and as a result have a foundation for building off of in future sprints. The servers have been set up hosting our database, web-server and game-server. The game server is able to accept connections and share the game seed with the players. The website allows the creation and validation of users with registered users who are logged in able to download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patcher</w:t>
      </w:r>
      <w:proofErr w:type="spellEnd"/>
      <w:r>
        <w:rPr>
          <w:rFonts w:ascii="Times New Roman" w:eastAsia="Times New Roman" w:hAnsi="Times New Roman" w:cs="Times New Roman"/>
        </w:rPr>
        <w:t xml:space="preserve"> will grab the latest version of the game from the repository but launching the game once updated was not implemented before the end of this sprint. The game runs with the ability to transition between rooms. </w:t>
      </w:r>
      <w:proofErr w:type="spellStart"/>
      <w:r>
        <w:rPr>
          <w:rFonts w:ascii="Times New Roman" w:eastAsia="Times New Roman" w:hAnsi="Times New Roman" w:cs="Times New Roman"/>
        </w:rPr>
        <w:t>Player’s</w:t>
      </w:r>
      <w:proofErr w:type="spellEnd"/>
      <w:r>
        <w:rPr>
          <w:rFonts w:ascii="Times New Roman" w:eastAsia="Times New Roman" w:hAnsi="Times New Roman" w:cs="Times New Roman"/>
        </w:rPr>
        <w:t xml:space="preserve"> can move and shoot in different directions, with monsters having different behaviors and attributes. </w:t>
      </w:r>
    </w:p>
    <w:p w:rsidR="00040A97" w:rsidRDefault="00040A97"/>
    <w:p w:rsidR="00040A97" w:rsidRDefault="002E5E0F">
      <w:r>
        <w:rPr>
          <w:rFonts w:ascii="Times New Roman" w:eastAsia="Times New Roman" w:hAnsi="Times New Roman" w:cs="Times New Roman"/>
        </w:rPr>
        <w:t xml:space="preserve">Our client seemed happy with the team’s demonstration but would really like to see multiple players playing the game as that is, for him, one of the biggest selling points of this project. While the team does agree that multiplayer is important, this required the necessary infrastructure to be in place first, which was the goal of this first sprint. </w:t>
      </w:r>
    </w:p>
    <w:p w:rsidR="00040A97" w:rsidRDefault="002E5E0F">
      <w:pPr>
        <w:pStyle w:val="Heading3"/>
        <w:contextualSpacing w:val="0"/>
      </w:pPr>
      <w:bookmarkStart w:id="128" w:name="_ljzn2b6rkbez" w:colFirst="0" w:colLast="0"/>
      <w:bookmarkEnd w:id="128"/>
      <w:r>
        <w:rPr>
          <w:rFonts w:ascii="Times New Roman" w:eastAsia="Times New Roman" w:hAnsi="Times New Roman" w:cs="Times New Roman"/>
        </w:rPr>
        <w:t>Sprint 2 - The Crossing</w:t>
      </w:r>
    </w:p>
    <w:p w:rsidR="00040A97" w:rsidRDefault="002E5E0F">
      <w:r>
        <w:rPr>
          <w:rFonts w:ascii="Times New Roman" w:eastAsia="Times New Roman" w:hAnsi="Times New Roman" w:cs="Times New Roman"/>
        </w:rPr>
        <w:t>Again we were able to complete a majority of the tasks assigned but this was largely due to putting in extra hours and not due to actually taking on a reasonable amount of work. With exam and other projects coming up in the next couple of weeks, we are going to have to make sure that our final sprint this year is more reasonable when it comes to the workload.</w:t>
      </w:r>
    </w:p>
    <w:p w:rsidR="00040A97" w:rsidRDefault="00040A97"/>
    <w:p w:rsidR="00040A97" w:rsidRDefault="002E5E0F">
      <w:r>
        <w:rPr>
          <w:rFonts w:ascii="Times New Roman" w:eastAsia="Times New Roman" w:hAnsi="Times New Roman" w:cs="Times New Roman"/>
        </w:rPr>
        <w:t xml:space="preserve">We are going to be able to present to our client (this report is due before our presentation) with a game that supports multiple players playing in the same world. To make the game more exciting, there are now power-ups which give the player extra abilities, a store where players can take the money they find and spend it on power-ups, a larger variety of monsters to challenge the player, a larger world to play in, and a boss. The website has also been expanded, however the pages are in a very rudimentary state. </w:t>
      </w:r>
    </w:p>
    <w:p w:rsidR="00040A97" w:rsidRDefault="002E5E0F">
      <w:pPr>
        <w:pStyle w:val="Heading3"/>
        <w:contextualSpacing w:val="0"/>
      </w:pPr>
      <w:bookmarkStart w:id="129" w:name="_ksel3yyb5jwh" w:colFirst="0" w:colLast="0"/>
      <w:bookmarkEnd w:id="129"/>
      <w:r>
        <w:rPr>
          <w:rFonts w:ascii="Times New Roman" w:eastAsia="Times New Roman" w:hAnsi="Times New Roman" w:cs="Times New Roman"/>
        </w:rPr>
        <w:t>Sprint 3 - The Finale</w:t>
      </w:r>
    </w:p>
    <w:p w:rsidR="00040A97" w:rsidRDefault="002E5E0F">
      <w:r>
        <w:rPr>
          <w:rFonts w:ascii="Times New Roman" w:eastAsia="Times New Roman" w:hAnsi="Times New Roman" w:cs="Times New Roman"/>
        </w:rPr>
        <w:t>Not learning from our previous mistake of taking on too many tasks, we put the lofty goal of completing the happy path ahead of having a realistic workload and paid the price by only finishing two-thirds of our tasks. While this was demoralizing we did manage to accomplish quite a few of the tasks and still have a very solid foundation to take with us into COSC 471.</w:t>
      </w:r>
    </w:p>
    <w:p w:rsidR="00040A97" w:rsidRDefault="00040A97"/>
    <w:p w:rsidR="00040A97" w:rsidRDefault="002E5E0F">
      <w:r>
        <w:rPr>
          <w:rFonts w:ascii="Times New Roman" w:eastAsia="Times New Roman" w:hAnsi="Times New Roman" w:cs="Times New Roman"/>
        </w:rPr>
        <w:t>The project has come along quite a ways with the different components that make up the game actually working pretty well together so our concern of putting together such diverse components has been put to rest. Next semester, however, we are going to have to make sure that our multi-player is functioning much smoother than it currently is but the team is confident we can make this work.</w:t>
      </w:r>
    </w:p>
    <w:p w:rsidR="00040A97" w:rsidRDefault="002E5E0F">
      <w:r>
        <w:rPr>
          <w:rFonts w:ascii="Times New Roman" w:eastAsia="Times New Roman" w:hAnsi="Times New Roman" w:cs="Times New Roman"/>
        </w:rPr>
        <w:lastRenderedPageBreak/>
        <w:t>Considering the huge scope of this project, we have actually managed to accomplish a very significant amount of work. The team should be quite proud of how much we have accomplished even if we did not accomplish everything that we wanted to.</w:t>
      </w:r>
    </w:p>
    <w:p w:rsidR="00040A97" w:rsidRDefault="002E5E0F">
      <w:pPr>
        <w:pStyle w:val="Heading2"/>
        <w:contextualSpacing w:val="0"/>
      </w:pPr>
      <w:bookmarkStart w:id="130" w:name="_lxoo58ez7spu" w:colFirst="0" w:colLast="0"/>
      <w:bookmarkEnd w:id="130"/>
      <w:r>
        <w:rPr>
          <w:rFonts w:ascii="Times New Roman" w:eastAsia="Times New Roman" w:hAnsi="Times New Roman" w:cs="Times New Roman"/>
        </w:rPr>
        <w:t>8.2 Suggested list of improvements</w:t>
      </w:r>
    </w:p>
    <w:p w:rsidR="00040A97" w:rsidRDefault="002E5E0F">
      <w:pPr>
        <w:pStyle w:val="Heading3"/>
        <w:contextualSpacing w:val="0"/>
      </w:pPr>
      <w:bookmarkStart w:id="131" w:name="_8t5vwnkll5a7" w:colFirst="0" w:colLast="0"/>
      <w:bookmarkEnd w:id="131"/>
      <w:r>
        <w:rPr>
          <w:rFonts w:ascii="Times New Roman" w:eastAsia="Times New Roman" w:hAnsi="Times New Roman" w:cs="Times New Roman"/>
        </w:rPr>
        <w:t>Sprint 1 - The Streams</w:t>
      </w:r>
    </w:p>
    <w:p w:rsidR="00040A97" w:rsidRDefault="002E5E0F">
      <w:r>
        <w:rPr>
          <w:rFonts w:ascii="Times New Roman" w:eastAsia="Times New Roman" w:hAnsi="Times New Roman" w:cs="Times New Roman"/>
        </w:rPr>
        <w:t>The three key things that we need to focus on are CI, diagrams, and test plans. CI was clearly an issue that we ran into as not seeing the overall changes that a contribution has to the build clearly was detrimental.  Documenting and creating simple diagrams of the work that we have completed is going to have to be a bigger priority so that other members of the team can get up to speed on what other members are doing especially as tasks start having larger overlap. Finally, having a formalized test procedure for the stories we have completed would be a good idea to make sure that we can always verify that what we have done is not causing other problems and that the program is working the way it is suppose</w:t>
      </w:r>
      <w:ins w:id="132" w:author="James" w:date="2016-12-03T19:59:00Z">
        <w:r w:rsidR="004A56F4">
          <w:rPr>
            <w:rFonts w:ascii="Times New Roman" w:eastAsia="Times New Roman" w:hAnsi="Times New Roman" w:cs="Times New Roman"/>
          </w:rPr>
          <w:t>d</w:t>
        </w:r>
      </w:ins>
      <w:r>
        <w:rPr>
          <w:rFonts w:ascii="Times New Roman" w:eastAsia="Times New Roman" w:hAnsi="Times New Roman" w:cs="Times New Roman"/>
        </w:rPr>
        <w:t xml:space="preserve"> to.</w:t>
      </w:r>
    </w:p>
    <w:p w:rsidR="00040A97" w:rsidRDefault="002E5E0F">
      <w:pPr>
        <w:pStyle w:val="Heading3"/>
        <w:contextualSpacing w:val="0"/>
      </w:pPr>
      <w:bookmarkStart w:id="133" w:name="_ctvng3ke7835" w:colFirst="0" w:colLast="0"/>
      <w:bookmarkEnd w:id="133"/>
      <w:r>
        <w:rPr>
          <w:rFonts w:ascii="Times New Roman" w:eastAsia="Times New Roman" w:hAnsi="Times New Roman" w:cs="Times New Roman"/>
        </w:rPr>
        <w:t>Sprint 2 - The Crossing</w:t>
      </w:r>
    </w:p>
    <w:p w:rsidR="00040A97" w:rsidRDefault="002E5E0F">
      <w:r>
        <w:rPr>
          <w:rFonts w:ascii="Times New Roman" w:eastAsia="Times New Roman" w:hAnsi="Times New Roman" w:cs="Times New Roman"/>
        </w:rPr>
        <w:t>The biggest issue we have is taking on too much. When you consider the large scope of this project it is quite understandable that everybody is worried about getting everything we want to put into the game finished within the paltry six months that we have to work on this project. It is, however, important to remember that the members of the team have other things (jobs, other classes, other commitments) to do beyond the project and some members would like to have enough time to one day watch one of those “movie” things that James keeps talking about.</w:t>
      </w:r>
    </w:p>
    <w:p w:rsidR="00040A97" w:rsidRDefault="00040A97"/>
    <w:p w:rsidR="00040A97" w:rsidRDefault="002E5E0F">
      <w:r>
        <w:rPr>
          <w:rFonts w:ascii="Times New Roman" w:eastAsia="Times New Roman" w:hAnsi="Times New Roman" w:cs="Times New Roman"/>
        </w:rPr>
        <w:t>Testing is the other major issue that we have to deal with. We really need to make sure that we have enough tests for our code. Automated tests are preferable as it makes it easy to quickly determine when a change in code has broken existing functionality. The interactive nature of our project does limit the amount of automated testing that we can do making manual testing an unfortunate requirement. Manual testing, however, only really works well if the tests that need to be done to validate functionality are documented so focusing on a formal testing document may be something that we will have to look into.</w:t>
      </w:r>
    </w:p>
    <w:p w:rsidR="00040A97" w:rsidRDefault="00040A97"/>
    <w:p w:rsidR="00040A97" w:rsidRDefault="002E5E0F">
      <w:r>
        <w:rPr>
          <w:rFonts w:ascii="Times New Roman" w:eastAsia="Times New Roman" w:hAnsi="Times New Roman" w:cs="Times New Roman"/>
        </w:rPr>
        <w:t>We have made some inroads towards proper CI and diagrams, but still have a ways to go before these are at the levels that they need to be. As long as we continue to make inroads towards these issues, we will be on a good footing going forward.</w:t>
      </w:r>
    </w:p>
    <w:p w:rsidR="00040A97" w:rsidRDefault="002E5E0F">
      <w:pPr>
        <w:pStyle w:val="Heading3"/>
        <w:contextualSpacing w:val="0"/>
      </w:pPr>
      <w:bookmarkStart w:id="134" w:name="_1v7qvxn5n1zx" w:colFirst="0" w:colLast="0"/>
      <w:bookmarkEnd w:id="134"/>
      <w:r>
        <w:rPr>
          <w:rFonts w:ascii="Times New Roman" w:eastAsia="Times New Roman" w:hAnsi="Times New Roman" w:cs="Times New Roman"/>
        </w:rPr>
        <w:t>Sprint 3 - The Finale</w:t>
      </w:r>
    </w:p>
    <w:p w:rsidR="00040A97" w:rsidRDefault="002E5E0F">
      <w:r>
        <w:rPr>
          <w:rFonts w:ascii="Times New Roman" w:eastAsia="Times New Roman" w:hAnsi="Times New Roman" w:cs="Times New Roman"/>
        </w:rPr>
        <w:t>While it is understandable that not all tasks get completed, it would be really helpful if people with tasks that they don’t think they can compete communicate this with the team. This way if there is a task some else needs done they can either trade tasks or take on the blocking task. Unfortunately, it appears that our team likes to race deadlines a bit too much so it quite likely that people don’t realize that they are not going to finish their tasks until it is too late to communicate the problem. The solution to this is to start working on stories right away.</w:t>
      </w:r>
    </w:p>
    <w:p w:rsidR="00040A97" w:rsidRDefault="00040A97"/>
    <w:p w:rsidR="00040A97" w:rsidRDefault="002E5E0F">
      <w:r>
        <w:rPr>
          <w:rFonts w:ascii="Times New Roman" w:eastAsia="Times New Roman" w:hAnsi="Times New Roman" w:cs="Times New Roman"/>
        </w:rPr>
        <w:lastRenderedPageBreak/>
        <w:t>We still need to work on our testing, documentation, and diagrams but we have made pretty good inroads in all three of these. The presentation clearly showed how diagrams can make things more understandable.</w:t>
      </w:r>
    </w:p>
    <w:p w:rsidR="00040A97" w:rsidRDefault="00040A97"/>
    <w:p w:rsidR="00040A97" w:rsidRDefault="002E5E0F">
      <w:r>
        <w:rPr>
          <w:rFonts w:ascii="Times New Roman" w:eastAsia="Times New Roman" w:hAnsi="Times New Roman" w:cs="Times New Roman"/>
        </w:rPr>
        <w:t xml:space="preserve">The story problem isn’t too bad, but each sprint we run into several stories that are just not rated properly. Breaking down the stories more is not really the issue, which seems to be the solution we keep trying to apply. Instead I think that we need to start making sure that we are detailed enough in the requirements so that we will know exactly what a task will involve. Still, planning poker is not a panacea so we have to expect this to continue to happen to some extent so need to start making sure that we work on tasks from highest to lowest priority whenever possible so a surprise in difficulty or time will only result in less-important tasks being pushed back. </w:t>
      </w:r>
    </w:p>
    <w:p w:rsidR="00040A97" w:rsidRDefault="002E5E0F">
      <w:pPr>
        <w:pStyle w:val="Heading2"/>
        <w:contextualSpacing w:val="0"/>
      </w:pPr>
      <w:bookmarkStart w:id="135" w:name="_3nkgdnagas82" w:colFirst="0" w:colLast="0"/>
      <w:bookmarkEnd w:id="135"/>
      <w:proofErr w:type="gramStart"/>
      <w:r>
        <w:rPr>
          <w:rFonts w:ascii="Times New Roman" w:eastAsia="Times New Roman" w:hAnsi="Times New Roman" w:cs="Times New Roman"/>
        </w:rPr>
        <w:t xml:space="preserve">8.3 </w:t>
      </w:r>
      <w:ins w:id="136" w:author="James" w:date="2016-12-03T20:08:00Z">
        <w:r w:rsidR="005814B5">
          <w:rPr>
            <w:rFonts w:ascii="Times New Roman" w:eastAsia="Times New Roman" w:hAnsi="Times New Roman" w:cs="Times New Roman"/>
          </w:rPr>
          <w:t xml:space="preserve"> (</w:t>
        </w:r>
        <w:proofErr w:type="gramEnd"/>
        <w:r w:rsidR="005814B5">
          <w:rPr>
            <w:rFonts w:ascii="Times New Roman" w:eastAsia="Times New Roman" w:hAnsi="Times New Roman" w:cs="Times New Roman"/>
          </w:rPr>
          <w:t xml:space="preserve">12/12) </w:t>
        </w:r>
      </w:ins>
      <w:r>
        <w:rPr>
          <w:rFonts w:ascii="Times New Roman" w:eastAsia="Times New Roman" w:hAnsi="Times New Roman" w:cs="Times New Roman"/>
        </w:rPr>
        <w:t>Lessons learned</w:t>
      </w:r>
    </w:p>
    <w:p w:rsidR="00040A97" w:rsidRDefault="002E5E0F">
      <w:pPr>
        <w:pStyle w:val="Heading3"/>
        <w:contextualSpacing w:val="0"/>
      </w:pPr>
      <w:bookmarkStart w:id="137" w:name="_5jqirye5xk20" w:colFirst="0" w:colLast="0"/>
      <w:bookmarkEnd w:id="137"/>
      <w:r>
        <w:rPr>
          <w:rFonts w:ascii="Times New Roman" w:eastAsia="Times New Roman" w:hAnsi="Times New Roman" w:cs="Times New Roman"/>
        </w:rPr>
        <w:t>Sprint 1 - The Streams</w:t>
      </w:r>
    </w:p>
    <w:p w:rsidR="00040A97" w:rsidRDefault="002E5E0F">
      <w:r>
        <w:rPr>
          <w:rFonts w:ascii="Times New Roman" w:eastAsia="Times New Roman" w:hAnsi="Times New Roman" w:cs="Times New Roman"/>
        </w:rPr>
        <w:t>We had trouble with some tasks that had vague or ill-defined acceptance criteria that made it hard to judge when a task was completed or what was required to finish any given task. Some of our acceptance criteria also conflicted with what the task itself was requesting and either should have been applied to a whole new task or the task should have been rewritten to better define what was expected of the developer. We will take this knowledge of trying and struggling with acceptance criteria and better inspect that the criteria that we apply to tasks in sprint two are quantifiably defined, clear, and match up with the tasks they are assigned to.</w:t>
      </w:r>
    </w:p>
    <w:p w:rsidR="00040A97" w:rsidRDefault="00040A97"/>
    <w:p w:rsidR="00040A97" w:rsidRDefault="002E5E0F">
      <w:r>
        <w:rPr>
          <w:rFonts w:ascii="Times New Roman" w:eastAsia="Times New Roman" w:hAnsi="Times New Roman" w:cs="Times New Roman"/>
        </w:rPr>
        <w:t>Because in part due to poorly defined tasks and partly due to trying to plan ahead for tasks in future sprints a considerable amount of time was spent working on things that weren’t tasks. The project we are creating is very complicated</w:t>
      </w:r>
      <w:ins w:id="138" w:author="James" w:date="2016-12-03T20:00:00Z">
        <w:r w:rsidR="004A56F4">
          <w:rPr>
            <w:rFonts w:ascii="Times New Roman" w:eastAsia="Times New Roman" w:hAnsi="Times New Roman" w:cs="Times New Roman"/>
          </w:rPr>
          <w:t xml:space="preserve"> (from what aspect?</w:t>
        </w:r>
      </w:ins>
      <w:ins w:id="139" w:author="James" w:date="2016-12-03T20:01:00Z">
        <w:r w:rsidR="004A56F4">
          <w:rPr>
            <w:rFonts w:ascii="Times New Roman" w:eastAsia="Times New Roman" w:hAnsi="Times New Roman" w:cs="Times New Roman"/>
          </w:rPr>
          <w:t xml:space="preserve"> </w:t>
        </w:r>
        <w:proofErr w:type="gramStart"/>
        <w:r w:rsidR="004A56F4">
          <w:rPr>
            <w:rFonts w:ascii="Times New Roman" w:eastAsia="Times New Roman" w:hAnsi="Times New Roman" w:cs="Times New Roman"/>
          </w:rPr>
          <w:t>Risky areas??</w:t>
        </w:r>
      </w:ins>
      <w:ins w:id="140" w:author="James" w:date="2016-12-03T20:00:00Z">
        <w:r w:rsidR="004A56F4">
          <w:rPr>
            <w:rFonts w:ascii="Times New Roman" w:eastAsia="Times New Roman" w:hAnsi="Times New Roman" w:cs="Times New Roman"/>
          </w:rPr>
          <w:t>)</w:t>
        </w:r>
        <w:proofErr w:type="gramEnd"/>
        <w:r w:rsidR="004A56F4">
          <w:rPr>
            <w:rFonts w:ascii="Times New Roman" w:eastAsia="Times New Roman" w:hAnsi="Times New Roman" w:cs="Times New Roman"/>
          </w:rPr>
          <w:t xml:space="preserve"> </w:t>
        </w:r>
      </w:ins>
      <w:r>
        <w:rPr>
          <w:rFonts w:ascii="Times New Roman" w:eastAsia="Times New Roman" w:hAnsi="Times New Roman" w:cs="Times New Roman"/>
        </w:rPr>
        <w:t xml:space="preserve">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we are still working out stories that will need to be added to the backlog for the next eight sprints. While this is and isn’t a bad thing, as we are working out details that will affect the future of this project, that time could have been better spent on current tasks and not on work that wasn’t in this sprint. For future sprints we will spend more time defining the issue in JIRA and hopefully stay closer to the work that needs to be done and not unrelated work. Additionally checking in more often with JIRA and using the comments section will hopefully keep developers on task and let others keep up with committed work and provide guidance if necessary.</w:t>
      </w:r>
    </w:p>
    <w:p w:rsidR="00040A97" w:rsidRDefault="00040A97"/>
    <w:p w:rsidR="00040A97" w:rsidRDefault="002E5E0F">
      <w:r>
        <w:rPr>
          <w:rFonts w:ascii="Times New Roman" w:eastAsia="Times New Roman" w:hAnsi="Times New Roman" w:cs="Times New Roman"/>
        </w:rPr>
        <w:t>The networking issue could be larger and more complicated than we had anticipated. This is something that must be planned for otherwise it could lead to major issues in future sprints. Some tasks or stories might need to be reprioritized or moved to a sooner sprint than might have otherwise been intended. Additionally we will use this found knowledge to distribute tasks differently and take it into account for our planning sessions. New stories or tasks might be needed for investigation or different implementation methods but this will be discussed at our sprint planning and backlog grooming meetings.</w:t>
      </w:r>
    </w:p>
    <w:p w:rsidR="00040A97" w:rsidRDefault="00040A97"/>
    <w:p w:rsidR="00040A97" w:rsidRDefault="002E5E0F">
      <w:r>
        <w:rPr>
          <w:rFonts w:ascii="Times New Roman" w:eastAsia="Times New Roman" w:hAnsi="Times New Roman" w:cs="Times New Roman"/>
        </w:rPr>
        <w:t xml:space="preserve">Unity physics is not consistent between different platforms. We need determinism for our project so may need to write our own physics engine. As our needs are simple, this may not be as bad as it sounds but will have to be something we consider. </w:t>
      </w:r>
    </w:p>
    <w:p w:rsidR="00040A97" w:rsidRDefault="002E5E0F">
      <w:pPr>
        <w:pStyle w:val="Heading3"/>
        <w:contextualSpacing w:val="0"/>
      </w:pPr>
      <w:bookmarkStart w:id="141" w:name="_vjnoxqdxm7e6" w:colFirst="0" w:colLast="0"/>
      <w:bookmarkEnd w:id="141"/>
      <w:r>
        <w:rPr>
          <w:rFonts w:ascii="Times New Roman" w:eastAsia="Times New Roman" w:hAnsi="Times New Roman" w:cs="Times New Roman"/>
        </w:rPr>
        <w:lastRenderedPageBreak/>
        <w:t>Sprint 2 - The Crossing</w:t>
      </w:r>
    </w:p>
    <w:p w:rsidR="00040A97" w:rsidRDefault="002E5E0F">
      <w:r>
        <w:rPr>
          <w:rFonts w:ascii="Times New Roman" w:eastAsia="Times New Roman" w:hAnsi="Times New Roman" w:cs="Times New Roman"/>
        </w:rPr>
        <w:t>The biggest lesson we learned is that time is finite. We have a bad habit of trying to take on far more work than we should. While this is partially a result of having an ambitious project, part of the issue is taking on too many tasks that are not directly related to the theme of the sprint. Our future sprints are going to have to be more focused as we go forward with this project.</w:t>
      </w:r>
    </w:p>
    <w:p w:rsidR="00040A97" w:rsidRDefault="00040A97"/>
    <w:p w:rsidR="00040A97" w:rsidRDefault="002E5E0F">
      <w:r>
        <w:rPr>
          <w:rFonts w:ascii="Times New Roman" w:eastAsia="Times New Roman" w:hAnsi="Times New Roman" w:cs="Times New Roman"/>
        </w:rPr>
        <w:t>We all committed to updating Jira and committing to the master branch of the repository more frequently yet our updating of Jira was done at roughly the same frequency, if not less, than the first sprint. Our merging into master improved a bit but not as much as it should have. This makes continuous integration difficult as there is very little happening on the master branch until the end of the sprint where everyone is in a rush to try and get all their code finished and working together. This is a tricky issue to fix as I believe that one of the main reasons behind not wanting to commit to master is not being finished with the code. Nobody wants to break master so nobody commits until they are finished. We are hoping that having the Jenkins server running will act as motivation to merge into master.</w:t>
      </w:r>
    </w:p>
    <w:p w:rsidR="00040A97" w:rsidRDefault="00040A97"/>
    <w:p w:rsidR="00040A97" w:rsidRDefault="002E5E0F">
      <w:r>
        <w:rPr>
          <w:rFonts w:ascii="Times New Roman" w:eastAsia="Times New Roman" w:hAnsi="Times New Roman" w:cs="Times New Roman"/>
        </w:rPr>
        <w:t xml:space="preserve">Related to the repository is too much overlap in the tasks being </w:t>
      </w:r>
      <w:proofErr w:type="gramStart"/>
      <w:r>
        <w:rPr>
          <w:rFonts w:ascii="Times New Roman" w:eastAsia="Times New Roman" w:hAnsi="Times New Roman" w:cs="Times New Roman"/>
        </w:rPr>
        <w:t>assigned.</w:t>
      </w:r>
      <w:proofErr w:type="gramEnd"/>
      <w:r>
        <w:rPr>
          <w:rFonts w:ascii="Times New Roman" w:eastAsia="Times New Roman" w:hAnsi="Times New Roman" w:cs="Times New Roman"/>
        </w:rPr>
        <w:t xml:space="preserve"> This is a concern as it causes dependencies and bottlenecks in the development process. Waiting for someone to finish their task before you can properly start on your task is not productive and when one has only certain periods of time that they can devote to working on the project can be a big issue. We need to start taking overlap into account when assigning tasks and group the tasks a bit better so that any bottleneck tasks are given to the same person whenever possible. To aid this, the team should listen to James and start assigning ownership to areas of the project. One other possible solution is instead of having individual </w:t>
      </w:r>
      <w:proofErr w:type="gramStart"/>
      <w:r>
        <w:rPr>
          <w:rFonts w:ascii="Times New Roman" w:eastAsia="Times New Roman" w:hAnsi="Times New Roman" w:cs="Times New Roman"/>
        </w:rPr>
        <w:t>branches,</w:t>
      </w:r>
      <w:proofErr w:type="gramEnd"/>
      <w:r>
        <w:rPr>
          <w:rFonts w:ascii="Times New Roman" w:eastAsia="Times New Roman" w:hAnsi="Times New Roman" w:cs="Times New Roman"/>
        </w:rPr>
        <w:t xml:space="preserve"> we structure the branches into major subsystems. This will then allow people working on related tasks to see changes that the other person is doing.</w:t>
      </w:r>
    </w:p>
    <w:p w:rsidR="00040A97" w:rsidRDefault="002E5E0F">
      <w:pPr>
        <w:pStyle w:val="Heading3"/>
        <w:contextualSpacing w:val="0"/>
      </w:pPr>
      <w:bookmarkStart w:id="142" w:name="_4eo5vaglauul" w:colFirst="0" w:colLast="0"/>
      <w:bookmarkEnd w:id="142"/>
      <w:r>
        <w:rPr>
          <w:rFonts w:ascii="Times New Roman" w:eastAsia="Times New Roman" w:hAnsi="Times New Roman" w:cs="Times New Roman"/>
        </w:rPr>
        <w:t>Sprint 3 - The Finale</w:t>
      </w:r>
    </w:p>
    <w:p w:rsidR="00040A97" w:rsidRDefault="002E5E0F">
      <w:pPr>
        <w:spacing w:line="259" w:lineRule="auto"/>
      </w:pPr>
      <w:r>
        <w:rPr>
          <w:rFonts w:ascii="Times New Roman" w:eastAsia="Times New Roman" w:hAnsi="Times New Roman" w:cs="Times New Roman"/>
        </w:rPr>
        <w:t xml:space="preserve">The biggest lesson that we learned is that it is far too easy to fall back on bad habits. We let the desire to complete the happy path lure us into making the mistake of taking on far too many tasks we then made the situation worse by having stories that could have been omitted in the sprint because they belonged on the path even though they were not vital to completing the happy path. </w:t>
      </w:r>
      <w:ins w:id="143" w:author="James" w:date="2016-12-03T20:02:00Z">
        <w:r w:rsidR="005814B5">
          <w:rPr>
            <w:rFonts w:ascii="Times New Roman" w:eastAsia="Times New Roman" w:hAnsi="Times New Roman" w:cs="Times New Roman"/>
          </w:rPr>
          <w:t xml:space="preserve">Good observation. </w:t>
        </w:r>
      </w:ins>
      <w:r>
        <w:rPr>
          <w:rFonts w:ascii="Times New Roman" w:eastAsia="Times New Roman" w:hAnsi="Times New Roman" w:cs="Times New Roman"/>
        </w:rPr>
        <w:t>This is an issue we need to solve as it is not a sustainable practice.</w:t>
      </w:r>
      <w:ins w:id="144" w:author="James" w:date="2016-12-03T20:02:00Z">
        <w:r w:rsidR="005814B5">
          <w:rPr>
            <w:rFonts w:ascii="Times New Roman" w:eastAsia="Times New Roman" w:hAnsi="Times New Roman" w:cs="Times New Roman"/>
          </w:rPr>
          <w:t xml:space="preserve"> I will be interested to how you and team plan to handle th</w:t>
        </w:r>
      </w:ins>
      <w:ins w:id="145" w:author="James" w:date="2016-12-03T20:03:00Z">
        <w:r w:rsidR="005814B5">
          <w:rPr>
            <w:rFonts w:ascii="Times New Roman" w:eastAsia="Times New Roman" w:hAnsi="Times New Roman" w:cs="Times New Roman"/>
          </w:rPr>
          <w:t>i</w:t>
        </w:r>
      </w:ins>
      <w:ins w:id="146" w:author="James" w:date="2016-12-03T20:02:00Z">
        <w:r w:rsidR="005814B5">
          <w:rPr>
            <w:rFonts w:ascii="Times New Roman" w:eastAsia="Times New Roman" w:hAnsi="Times New Roman" w:cs="Times New Roman"/>
          </w:rPr>
          <w:t xml:space="preserve">s </w:t>
        </w:r>
      </w:ins>
      <w:ins w:id="147" w:author="James" w:date="2016-12-03T20:03:00Z">
        <w:r w:rsidR="005814B5">
          <w:rPr>
            <w:rFonts w:ascii="Times New Roman" w:eastAsia="Times New Roman" w:hAnsi="Times New Roman" w:cs="Times New Roman"/>
          </w:rPr>
          <w:t xml:space="preserve">classical “hurry-up” approach of getting the </w:t>
        </w:r>
      </w:ins>
      <w:ins w:id="148" w:author="James" w:date="2016-12-03T20:04:00Z">
        <w:r w:rsidR="005814B5">
          <w:rPr>
            <w:rFonts w:ascii="Times New Roman" w:eastAsia="Times New Roman" w:hAnsi="Times New Roman" w:cs="Times New Roman"/>
          </w:rPr>
          <w:t>happy path (single scenario?) result instead of spending more time on requirement analysis / design.</w:t>
        </w:r>
      </w:ins>
    </w:p>
    <w:p w:rsidR="00040A97" w:rsidRDefault="00040A97">
      <w:pPr>
        <w:spacing w:line="259" w:lineRule="auto"/>
      </w:pPr>
    </w:p>
    <w:p w:rsidR="00040A97" w:rsidRDefault="002E5E0F">
      <w:pPr>
        <w:spacing w:line="259" w:lineRule="auto"/>
      </w:pPr>
      <w:r>
        <w:rPr>
          <w:rFonts w:ascii="Times New Roman" w:eastAsia="Times New Roman" w:hAnsi="Times New Roman" w:cs="Times New Roman"/>
        </w:rPr>
        <w:t xml:space="preserve">As much as the team hates creating diagrams, the presentation was far smoother as a result of the diagrams and they made understanding other member’s tasks much easier. The key here is to make sure that we are only creating diagrams to clarify how things work. The principles </w:t>
      </w:r>
      <w:proofErr w:type="gramStart"/>
      <w:r>
        <w:rPr>
          <w:rFonts w:ascii="Times New Roman" w:eastAsia="Times New Roman" w:hAnsi="Times New Roman" w:cs="Times New Roman"/>
        </w:rPr>
        <w:t>of  just</w:t>
      </w:r>
      <w:proofErr w:type="gramEnd"/>
      <w:r>
        <w:rPr>
          <w:rFonts w:ascii="Times New Roman" w:eastAsia="Times New Roman" w:hAnsi="Times New Roman" w:cs="Times New Roman"/>
        </w:rPr>
        <w:t>-in-time and just-what-you-need has to be applied here. After each story we need to be asking ourselves, what would make this easy to understand and do the one or two diagrams that explain the task</w:t>
      </w:r>
      <w:ins w:id="149" w:author="James" w:date="2016-12-03T20:07:00Z">
        <w:r w:rsidR="005814B5">
          <w:rPr>
            <w:rFonts w:ascii="Times New Roman" w:eastAsia="Times New Roman" w:hAnsi="Times New Roman" w:cs="Times New Roman"/>
          </w:rPr>
          <w:t xml:space="preserve"> with a better understanding of the purposes (of behavior) and design</w:t>
        </w:r>
      </w:ins>
      <w:ins w:id="150" w:author="James" w:date="2016-12-03T20:08:00Z">
        <w:r w:rsidR="005814B5">
          <w:rPr>
            <w:rFonts w:ascii="Times New Roman" w:eastAsia="Times New Roman" w:hAnsi="Times New Roman" w:cs="Times New Roman"/>
          </w:rPr>
          <w:t>…</w:t>
        </w:r>
      </w:ins>
      <w:del w:id="151" w:author="James" w:date="2016-12-03T20:07:00Z">
        <w:r w:rsidDel="005814B5">
          <w:rPr>
            <w:rFonts w:ascii="Times New Roman" w:eastAsia="Times New Roman" w:hAnsi="Times New Roman" w:cs="Times New Roman"/>
          </w:rPr>
          <w:delText>.</w:delText>
        </w:r>
      </w:del>
    </w:p>
    <w:p w:rsidR="00040A97" w:rsidRDefault="00040A97">
      <w:pPr>
        <w:spacing w:line="259" w:lineRule="auto"/>
      </w:pPr>
    </w:p>
    <w:p w:rsidR="00040A97" w:rsidRDefault="00040A97">
      <w:pPr>
        <w:spacing w:line="259" w:lineRule="auto"/>
      </w:pPr>
    </w:p>
    <w:p w:rsidR="00040A97" w:rsidRDefault="002E5E0F">
      <w:r>
        <w:br w:type="page"/>
      </w:r>
    </w:p>
    <w:p w:rsidR="00040A97" w:rsidRDefault="00040A97">
      <w:pPr>
        <w:pStyle w:val="Heading1"/>
        <w:spacing w:line="259" w:lineRule="auto"/>
        <w:contextualSpacing w:val="0"/>
      </w:pPr>
      <w:bookmarkStart w:id="152" w:name="_w2qutuydka1j" w:colFirst="0" w:colLast="0"/>
      <w:bookmarkEnd w:id="152"/>
    </w:p>
    <w:p w:rsidR="00040A97" w:rsidRDefault="002E5E0F">
      <w:pPr>
        <w:pStyle w:val="Heading1"/>
        <w:spacing w:line="259" w:lineRule="auto"/>
        <w:contextualSpacing w:val="0"/>
        <w:jc w:val="center"/>
      </w:pPr>
      <w:bookmarkStart w:id="153" w:name="_cmyi0e50iu" w:colFirst="0" w:colLast="0"/>
      <w:bookmarkEnd w:id="153"/>
      <w:r>
        <w:rPr>
          <w:rFonts w:ascii="Times New Roman" w:eastAsia="Times New Roman" w:hAnsi="Times New Roman" w:cs="Times New Roman"/>
        </w:rPr>
        <w:t>9. References</w:t>
      </w:r>
    </w:p>
    <w:p w:rsidR="00040A97" w:rsidRDefault="002E5E0F">
      <w:pPr>
        <w:spacing w:line="259" w:lineRule="auto"/>
      </w:pPr>
      <w:r>
        <w:rPr>
          <w:rFonts w:ascii="Times New Roman" w:eastAsia="Times New Roman" w:hAnsi="Times New Roman" w:cs="Times New Roman"/>
        </w:rPr>
        <w:tab/>
      </w:r>
    </w:p>
    <w:p w:rsidR="00040A97" w:rsidRDefault="002E5E0F">
      <w:pPr>
        <w:spacing w:line="259" w:lineRule="auto"/>
      </w:pPr>
      <w:r>
        <w:rPr>
          <w:rFonts w:ascii="Times New Roman" w:eastAsia="Times New Roman" w:hAnsi="Times New Roman" w:cs="Times New Roman"/>
          <w:sz w:val="24"/>
          <w:szCs w:val="24"/>
        </w:rPr>
        <w:t>Binding of Isaac, (</w:t>
      </w:r>
      <w:hyperlink r:id="rId66">
        <w:r>
          <w:rPr>
            <w:rFonts w:ascii="Times New Roman" w:eastAsia="Times New Roman" w:hAnsi="Times New Roman" w:cs="Times New Roman"/>
            <w:color w:val="1155CC"/>
            <w:sz w:val="24"/>
            <w:szCs w:val="24"/>
            <w:u w:val="single"/>
          </w:rPr>
          <w:t>http://store.steampowered.com/</w:t>
        </w:r>
      </w:hyperlink>
      <w:r>
        <w:rPr>
          <w:rFonts w:ascii="Times New Roman" w:eastAsia="Times New Roman" w:hAnsi="Times New Roman" w:cs="Times New Roman"/>
          <w:sz w:val="24"/>
          <w:szCs w:val="24"/>
        </w:rPr>
        <w:t xml:space="preserve"> app/113200/ accessed September 23)</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i/>
          <w:sz w:val="24"/>
          <w:szCs w:val="24"/>
        </w:rPr>
        <w:t xml:space="preserve">Enter the </w:t>
      </w:r>
      <w:proofErr w:type="spellStart"/>
      <w:r>
        <w:rPr>
          <w:rFonts w:ascii="Times New Roman" w:eastAsia="Times New Roman" w:hAnsi="Times New Roman" w:cs="Times New Roman"/>
          <w:i/>
          <w:sz w:val="24"/>
          <w:szCs w:val="24"/>
        </w:rPr>
        <w:t>Gungeon</w:t>
      </w:r>
      <w:proofErr w:type="spellEnd"/>
      <w:r>
        <w:rPr>
          <w:rFonts w:ascii="Times New Roman" w:eastAsia="Times New Roman" w:hAnsi="Times New Roman" w:cs="Times New Roman"/>
          <w:sz w:val="24"/>
          <w:szCs w:val="24"/>
        </w:rPr>
        <w:t xml:space="preserve"> (</w:t>
      </w:r>
      <w:hyperlink r:id="rId67">
        <w:r>
          <w:rPr>
            <w:rFonts w:ascii="Times New Roman" w:eastAsia="Times New Roman" w:hAnsi="Times New Roman" w:cs="Times New Roman"/>
            <w:color w:val="1155CC"/>
            <w:sz w:val="24"/>
            <w:szCs w:val="24"/>
            <w:u w:val="single"/>
          </w:rPr>
          <w:t>http://store.steampowered.com/</w:t>
        </w:r>
      </w:hyperlink>
      <w:r>
        <w:rPr>
          <w:rFonts w:ascii="Times New Roman" w:eastAsia="Times New Roman" w:hAnsi="Times New Roman" w:cs="Times New Roman"/>
          <w:sz w:val="24"/>
          <w:szCs w:val="24"/>
        </w:rPr>
        <w:t xml:space="preserve"> app/311690/ last accessed September 23)</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24"/>
          <w:szCs w:val="24"/>
        </w:rPr>
        <w:t>PHP (http://php.net)</w:t>
      </w:r>
    </w:p>
    <w:p w:rsidR="00040A97" w:rsidRDefault="00040A97">
      <w:pPr>
        <w:spacing w:line="259" w:lineRule="auto"/>
      </w:pPr>
    </w:p>
    <w:p w:rsidR="00040A97" w:rsidRDefault="002E5E0F">
      <w:pPr>
        <w:spacing w:line="259" w:lineRule="auto"/>
      </w:pPr>
      <w:proofErr w:type="spellStart"/>
      <w:r>
        <w:rPr>
          <w:rFonts w:ascii="Times New Roman" w:eastAsia="Times New Roman" w:hAnsi="Times New Roman" w:cs="Times New Roman"/>
          <w:sz w:val="24"/>
          <w:szCs w:val="24"/>
        </w:rPr>
        <w:t>Golang</w:t>
      </w:r>
      <w:proofErr w:type="spellEnd"/>
      <w:r>
        <w:rPr>
          <w:rFonts w:ascii="Times New Roman" w:eastAsia="Times New Roman" w:hAnsi="Times New Roman" w:cs="Times New Roman"/>
          <w:sz w:val="24"/>
          <w:szCs w:val="24"/>
        </w:rPr>
        <w:t xml:space="preserve"> (https://golang.org/)</w:t>
      </w:r>
    </w:p>
    <w:p w:rsidR="00040A97" w:rsidRDefault="00040A97">
      <w:pPr>
        <w:spacing w:line="259" w:lineRule="auto"/>
      </w:pPr>
    </w:p>
    <w:p w:rsidR="00040A97" w:rsidRDefault="002E5E0F">
      <w:pPr>
        <w:spacing w:line="259" w:lineRule="auto"/>
      </w:pPr>
      <w:r>
        <w:rPr>
          <w:rFonts w:ascii="Times New Roman" w:eastAsia="Times New Roman" w:hAnsi="Times New Roman" w:cs="Times New Roman"/>
          <w:sz w:val="24"/>
          <w:szCs w:val="24"/>
        </w:rPr>
        <w:t>Unity (https://unity3d.com)</w:t>
      </w:r>
    </w:p>
    <w:p w:rsidR="00040A97" w:rsidRDefault="00040A97">
      <w:pPr>
        <w:spacing w:line="259" w:lineRule="auto"/>
      </w:pPr>
    </w:p>
    <w:p w:rsidR="00040A97" w:rsidRDefault="00040A97">
      <w:pPr>
        <w:pStyle w:val="Heading1"/>
        <w:contextualSpacing w:val="0"/>
      </w:pPr>
      <w:bookmarkStart w:id="154" w:name="_8y8nuwaq6hwv" w:colFirst="0" w:colLast="0"/>
      <w:bookmarkEnd w:id="154"/>
    </w:p>
    <w:p w:rsidR="00040A97" w:rsidRDefault="002E5E0F">
      <w:r>
        <w:br w:type="page"/>
      </w:r>
    </w:p>
    <w:p w:rsidR="00040A97" w:rsidRDefault="00040A97">
      <w:pPr>
        <w:pStyle w:val="Heading1"/>
        <w:contextualSpacing w:val="0"/>
      </w:pPr>
      <w:bookmarkStart w:id="155" w:name="_14pduaq8o8k" w:colFirst="0" w:colLast="0"/>
      <w:bookmarkEnd w:id="155"/>
    </w:p>
    <w:p w:rsidR="00040A97" w:rsidRDefault="002E5E0F">
      <w:pPr>
        <w:pStyle w:val="Heading1"/>
        <w:contextualSpacing w:val="0"/>
      </w:pPr>
      <w:bookmarkStart w:id="156" w:name="_vao9xi755f6" w:colFirst="0" w:colLast="0"/>
      <w:bookmarkEnd w:id="156"/>
      <w:r>
        <w:rPr>
          <w:rFonts w:ascii="Times New Roman" w:eastAsia="Times New Roman" w:hAnsi="Times New Roman" w:cs="Times New Roman"/>
        </w:rPr>
        <w:t>Appendix A: Product backlog</w:t>
      </w:r>
    </w:p>
    <w:p w:rsidR="00040A97" w:rsidRDefault="00040A97"/>
    <w:p w:rsidR="00040A97" w:rsidRDefault="002E5E0F">
      <w:pPr>
        <w:spacing w:line="259" w:lineRule="auto"/>
      </w:pPr>
      <w:r>
        <w:rPr>
          <w:noProof/>
        </w:rPr>
        <w:drawing>
          <wp:inline distT="114300" distB="114300" distL="114300" distR="114300" wp14:anchorId="13B69D3C" wp14:editId="5FBAC715">
            <wp:extent cx="5731200" cy="50546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31200" cy="5054600"/>
                    </a:xfrm>
                    <a:prstGeom prst="rect">
                      <a:avLst/>
                    </a:prstGeom>
                    <a:ln/>
                  </pic:spPr>
                </pic:pic>
              </a:graphicData>
            </a:graphic>
          </wp:inline>
        </w:drawing>
      </w:r>
    </w:p>
    <w:p w:rsidR="00040A97" w:rsidRDefault="002E5E0F">
      <w:pPr>
        <w:spacing w:line="259" w:lineRule="auto"/>
      </w:pPr>
      <w:r>
        <w:rPr>
          <w:noProof/>
        </w:rPr>
        <w:drawing>
          <wp:inline distT="114300" distB="114300" distL="114300" distR="114300" wp14:anchorId="1B746AFD" wp14:editId="5C393723">
            <wp:extent cx="5731200" cy="1955800"/>
            <wp:effectExtent l="0" t="0" r="0" b="0"/>
            <wp:docPr id="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731200" cy="1955800"/>
                    </a:xfrm>
                    <a:prstGeom prst="rect">
                      <a:avLst/>
                    </a:prstGeom>
                    <a:ln/>
                  </pic:spPr>
                </pic:pic>
              </a:graphicData>
            </a:graphic>
          </wp:inline>
        </w:drawing>
      </w:r>
    </w:p>
    <w:p w:rsidR="00040A97" w:rsidRDefault="002E5E0F">
      <w:r>
        <w:rPr>
          <w:noProof/>
        </w:rPr>
        <w:lastRenderedPageBreak/>
        <w:drawing>
          <wp:inline distT="114300" distB="114300" distL="114300" distR="114300" wp14:anchorId="1A0521A5" wp14:editId="51E867F2">
            <wp:extent cx="5731200" cy="4851400"/>
            <wp:effectExtent l="0" t="0" r="0" b="0"/>
            <wp:docPr id="3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0"/>
                    <a:srcRect/>
                    <a:stretch>
                      <a:fillRect/>
                    </a:stretch>
                  </pic:blipFill>
                  <pic:spPr>
                    <a:xfrm>
                      <a:off x="0" y="0"/>
                      <a:ext cx="5731200" cy="4851400"/>
                    </a:xfrm>
                    <a:prstGeom prst="rect">
                      <a:avLst/>
                    </a:prstGeom>
                    <a:ln/>
                  </pic:spPr>
                </pic:pic>
              </a:graphicData>
            </a:graphic>
          </wp:inline>
        </w:drawing>
      </w:r>
    </w:p>
    <w:p w:rsidR="00040A97" w:rsidRDefault="002E5E0F">
      <w:pPr>
        <w:spacing w:line="259" w:lineRule="auto"/>
      </w:pPr>
      <w:r>
        <w:rPr>
          <w:noProof/>
        </w:rPr>
        <w:drawing>
          <wp:inline distT="114300" distB="114300" distL="114300" distR="114300" wp14:anchorId="5BE880CF" wp14:editId="01A2737F">
            <wp:extent cx="5731200" cy="3429000"/>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5731200" cy="3429000"/>
                    </a:xfrm>
                    <a:prstGeom prst="rect">
                      <a:avLst/>
                    </a:prstGeom>
                    <a:ln/>
                  </pic:spPr>
                </pic:pic>
              </a:graphicData>
            </a:graphic>
          </wp:inline>
        </w:drawing>
      </w:r>
    </w:p>
    <w:p w:rsidR="00040A97" w:rsidRDefault="002E5E0F">
      <w:pPr>
        <w:spacing w:line="259" w:lineRule="auto"/>
      </w:pPr>
      <w:r>
        <w:rPr>
          <w:noProof/>
        </w:rPr>
        <w:lastRenderedPageBreak/>
        <w:drawing>
          <wp:inline distT="114300" distB="114300" distL="114300" distR="114300" wp14:anchorId="503590FF" wp14:editId="320879E1">
            <wp:extent cx="5731200" cy="1257300"/>
            <wp:effectExtent l="0" t="0" r="0" b="0"/>
            <wp:docPr id="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731200" cy="1257300"/>
                    </a:xfrm>
                    <a:prstGeom prst="rect">
                      <a:avLst/>
                    </a:prstGeom>
                    <a:ln/>
                  </pic:spPr>
                </pic:pic>
              </a:graphicData>
            </a:graphic>
          </wp:inline>
        </w:drawing>
      </w:r>
    </w:p>
    <w:p w:rsidR="00040A97" w:rsidRDefault="00040A97"/>
    <w:sectPr w:rsidR="00040A97">
      <w:headerReference w:type="default" r:id="rId73"/>
      <w:footerReference w:type="default" r:id="rId74"/>
      <w:headerReference w:type="first" r:id="rId75"/>
      <w:footerReference w:type="first" r:id="rId7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A45" w:rsidRDefault="00B60A45">
      <w:pPr>
        <w:spacing w:line="240" w:lineRule="auto"/>
      </w:pPr>
      <w:r>
        <w:separator/>
      </w:r>
    </w:p>
  </w:endnote>
  <w:endnote w:type="continuationSeparator" w:id="0">
    <w:p w:rsidR="00B60A45" w:rsidRDefault="00B60A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E0F" w:rsidRDefault="002E5E0F">
    <w:pPr>
      <w:jc w:val="right"/>
    </w:pPr>
    <w:r>
      <w:fldChar w:fldCharType="begin"/>
    </w:r>
    <w:r>
      <w:instrText>PAGE</w:instrText>
    </w:r>
    <w:r>
      <w:fldChar w:fldCharType="separate"/>
    </w:r>
    <w:r w:rsidR="004F5668">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E0F" w:rsidRDefault="002E5E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A45" w:rsidRDefault="00B60A45">
      <w:pPr>
        <w:spacing w:line="240" w:lineRule="auto"/>
      </w:pPr>
      <w:r>
        <w:separator/>
      </w:r>
    </w:p>
  </w:footnote>
  <w:footnote w:type="continuationSeparator" w:id="0">
    <w:p w:rsidR="00B60A45" w:rsidRDefault="00B60A4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E0F" w:rsidRDefault="002E5E0F">
    <w:pPr>
      <w:jc w:val="center"/>
    </w:pPr>
    <w:r>
      <w:rPr>
        <w:rFonts w:ascii="Times New Roman" w:eastAsia="Times New Roman" w:hAnsi="Times New Roman" w:cs="Times New Roman"/>
        <w:color w:val="666666"/>
        <w:sz w:val="18"/>
        <w:szCs w:val="18"/>
      </w:rPr>
      <w:t xml:space="preserve">Billy Spelchan | Instructor James Yu, </w:t>
    </w:r>
    <w:proofErr w:type="spellStart"/>
    <w:r>
      <w:rPr>
        <w:rFonts w:ascii="Times New Roman" w:eastAsia="Times New Roman" w:hAnsi="Times New Roman" w:cs="Times New Roman"/>
        <w:color w:val="666666"/>
        <w:sz w:val="18"/>
        <w:szCs w:val="18"/>
      </w:rPr>
      <w:t>Cosc</w:t>
    </w:r>
    <w:proofErr w:type="spellEnd"/>
    <w:r>
      <w:rPr>
        <w:rFonts w:ascii="Times New Roman" w:eastAsia="Times New Roman" w:hAnsi="Times New Roman" w:cs="Times New Roman"/>
        <w:color w:val="666666"/>
        <w:sz w:val="18"/>
        <w:szCs w:val="18"/>
      </w:rPr>
      <w:t xml:space="preserve"> 470 Software engineering | Sprint 3 Report | Team B </w:t>
    </w:r>
  </w:p>
  <w:p w:rsidR="002E5E0F" w:rsidRDefault="002E5E0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E0F" w:rsidRDefault="002E5E0F">
    <w:pPr>
      <w:jc w:val="center"/>
    </w:pPr>
    <w:r>
      <w:rPr>
        <w:rFonts w:ascii="Times New Roman" w:eastAsia="Times New Roman" w:hAnsi="Times New Roman" w:cs="Times New Roman"/>
        <w:color w:val="666666"/>
        <w:sz w:val="18"/>
        <w:szCs w:val="18"/>
      </w:rPr>
      <w:t xml:space="preserve">Instructor James Yu, </w:t>
    </w:r>
    <w:proofErr w:type="spellStart"/>
    <w:r>
      <w:rPr>
        <w:rFonts w:ascii="Times New Roman" w:eastAsia="Times New Roman" w:hAnsi="Times New Roman" w:cs="Times New Roman"/>
        <w:color w:val="666666"/>
        <w:sz w:val="18"/>
        <w:szCs w:val="18"/>
      </w:rPr>
      <w:t>Cosc</w:t>
    </w:r>
    <w:proofErr w:type="spellEnd"/>
    <w:r>
      <w:rPr>
        <w:rFonts w:ascii="Times New Roman" w:eastAsia="Times New Roman" w:hAnsi="Times New Roman" w:cs="Times New Roman"/>
        <w:color w:val="666666"/>
        <w:sz w:val="18"/>
        <w:szCs w:val="18"/>
      </w:rPr>
      <w:t xml:space="preserve"> 470 Software engineering | Sprint 3 Report | Team B </w:t>
    </w:r>
  </w:p>
  <w:p w:rsidR="002E5E0F" w:rsidRDefault="002E5E0F">
    <w:pPr>
      <w:jc w:val="center"/>
    </w:pPr>
    <w:r>
      <w:rPr>
        <w:rFonts w:ascii="Times New Roman" w:eastAsia="Times New Roman" w:hAnsi="Times New Roman" w:cs="Times New Roman"/>
        <w:b/>
        <w:color w:val="666666"/>
        <w:sz w:val="18"/>
        <w:szCs w:val="18"/>
      </w:rPr>
      <w:t>Team Members:</w:t>
    </w:r>
    <w:r>
      <w:rPr>
        <w:rFonts w:ascii="Times New Roman" w:eastAsia="Times New Roman" w:hAnsi="Times New Roman" w:cs="Times New Roman"/>
        <w:color w:val="666666"/>
        <w:sz w:val="18"/>
        <w:szCs w:val="18"/>
      </w:rPr>
      <w:t xml:space="preserve"> Ben Marc-Andrew </w:t>
    </w:r>
    <w:proofErr w:type="spellStart"/>
    <w:r>
      <w:rPr>
        <w:rFonts w:ascii="Times New Roman" w:eastAsia="Times New Roman" w:hAnsi="Times New Roman" w:cs="Times New Roman"/>
        <w:color w:val="666666"/>
        <w:sz w:val="18"/>
        <w:szCs w:val="18"/>
      </w:rPr>
      <w:t>Dunwell</w:t>
    </w:r>
    <w:proofErr w:type="spellEnd"/>
    <w:r>
      <w:rPr>
        <w:rFonts w:ascii="Times New Roman" w:eastAsia="Times New Roman" w:hAnsi="Times New Roman" w:cs="Times New Roman"/>
        <w:color w:val="666666"/>
        <w:sz w:val="18"/>
        <w:szCs w:val="18"/>
      </w:rPr>
      <w:t>, Corey Frank, Daniel Atkinson, Billy Spelchan</w:t>
    </w:r>
  </w:p>
  <w:p w:rsidR="002E5E0F" w:rsidRDefault="002E5E0F">
    <w:pPr>
      <w:jc w:val="center"/>
    </w:pPr>
    <w:r>
      <w:rPr>
        <w:rFonts w:ascii="Times New Roman" w:eastAsia="Times New Roman" w:hAnsi="Times New Roman" w:cs="Times New Roman"/>
        <w:b/>
        <w:color w:val="666666"/>
        <w:sz w:val="18"/>
        <w:szCs w:val="18"/>
      </w:rPr>
      <w:t>JIRA</w:t>
    </w:r>
    <w:proofErr w:type="gramStart"/>
    <w:r>
      <w:rPr>
        <w:rFonts w:ascii="Times New Roman" w:eastAsia="Times New Roman" w:hAnsi="Times New Roman" w:cs="Times New Roman"/>
        <w:b/>
        <w:color w:val="666666"/>
        <w:sz w:val="18"/>
        <w:szCs w:val="18"/>
      </w:rPr>
      <w:t>:</w:t>
    </w:r>
    <w:proofErr w:type="gramEnd"/>
    <w:hyperlink r:id="rId1">
      <w:r>
        <w:rPr>
          <w:rFonts w:ascii="Times New Roman" w:eastAsia="Times New Roman" w:hAnsi="Times New Roman" w:cs="Times New Roman"/>
          <w:color w:val="666666"/>
          <w:sz w:val="18"/>
          <w:szCs w:val="18"/>
          <w:u w:val="single"/>
        </w:rPr>
        <w:t>http://cs-oracle.okanagan.bc.ca:8088/secure/RapidBoard.jspa?rapidView=97&amp;view=planning&amp;selectedIssue=BT-66</w:t>
      </w:r>
    </w:hyperlink>
  </w:p>
  <w:p w:rsidR="002E5E0F" w:rsidRDefault="002E5E0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B4257"/>
    <w:multiLevelType w:val="multilevel"/>
    <w:tmpl w:val="825200D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
    <w:nsid w:val="07574530"/>
    <w:multiLevelType w:val="multilevel"/>
    <w:tmpl w:val="0E80B7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C605E37"/>
    <w:multiLevelType w:val="multilevel"/>
    <w:tmpl w:val="612077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83B1A5B"/>
    <w:multiLevelType w:val="multilevel"/>
    <w:tmpl w:val="9A7AA2C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2EE0731C"/>
    <w:multiLevelType w:val="multilevel"/>
    <w:tmpl w:val="B8FC15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32B047DA"/>
    <w:multiLevelType w:val="multilevel"/>
    <w:tmpl w:val="8132F8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86D7601"/>
    <w:multiLevelType w:val="hybridMultilevel"/>
    <w:tmpl w:val="D778D8CA"/>
    <w:lvl w:ilvl="0" w:tplc="97A056E4">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8788E"/>
    <w:multiLevelType w:val="multilevel"/>
    <w:tmpl w:val="626AD8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685D0308"/>
    <w:multiLevelType w:val="multilevel"/>
    <w:tmpl w:val="E5B27F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68F954CA"/>
    <w:multiLevelType w:val="multilevel"/>
    <w:tmpl w:val="1176322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 w:numId="2">
    <w:abstractNumId w:val="9"/>
  </w:num>
  <w:num w:numId="3">
    <w:abstractNumId w:val="3"/>
  </w:num>
  <w:num w:numId="4">
    <w:abstractNumId w:val="4"/>
  </w:num>
  <w:num w:numId="5">
    <w:abstractNumId w:val="8"/>
  </w:num>
  <w:num w:numId="6">
    <w:abstractNumId w:val="5"/>
  </w:num>
  <w:num w:numId="7">
    <w:abstractNumId w:val="1"/>
  </w:num>
  <w:num w:numId="8">
    <w:abstractNumId w:val="7"/>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40A97"/>
    <w:rsid w:val="00040A97"/>
    <w:rsid w:val="00257FED"/>
    <w:rsid w:val="002D4AF6"/>
    <w:rsid w:val="002E5E0F"/>
    <w:rsid w:val="004A56F4"/>
    <w:rsid w:val="004F5668"/>
    <w:rsid w:val="005814B5"/>
    <w:rsid w:val="00B60A45"/>
    <w:rsid w:val="00E76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BalloonText">
    <w:name w:val="Balloon Text"/>
    <w:basedOn w:val="Normal"/>
    <w:link w:val="BalloonTextChar"/>
    <w:uiPriority w:val="99"/>
    <w:semiHidden/>
    <w:unhideWhenUsed/>
    <w:rsid w:val="002E5E0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E0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BalloonText">
    <w:name w:val="Balloon Text"/>
    <w:basedOn w:val="Normal"/>
    <w:link w:val="BalloonTextChar"/>
    <w:uiPriority w:val="99"/>
    <w:semiHidden/>
    <w:unhideWhenUsed/>
    <w:rsid w:val="002E5E0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E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store.unity.com/"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10.1.144.90:10000/"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tore.steampowered.co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hyperlink" Target="https://github.com/CoreyFrank/CrossingStream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tore.steampowered.com/" TargetMode="External"/><Relationship Id="rId20" Type="http://schemas.openxmlformats.org/officeDocument/2006/relationships/image" Target="media/image9.png"/><Relationship Id="rId41" Type="http://schemas.openxmlformats.org/officeDocument/2006/relationships/hyperlink" Target="https://store.unity.com/"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10.1.144.91"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0.1.144.90" TargetMode="External"/><Relationship Id="rId13" Type="http://schemas.openxmlformats.org/officeDocument/2006/relationships/hyperlink" Target="http://cs-oracle.okanagan.bc.ca:8088/"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hyperlink" Target="http://cs-oracle.okanagan.bc.ca:8088/secure/RapidBoard.jspa?rapidView=97&amp;view=planning&amp;selectedIssue=BT-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10060</Words>
  <Characters>57345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yu</dc:creator>
  <cp:lastModifiedBy>James</cp:lastModifiedBy>
  <cp:revision>2</cp:revision>
  <dcterms:created xsi:type="dcterms:W3CDTF">2016-12-04T04:13:00Z</dcterms:created>
  <dcterms:modified xsi:type="dcterms:W3CDTF">2016-12-04T04:13:00Z</dcterms:modified>
</cp:coreProperties>
</file>